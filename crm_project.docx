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93A3BE" w14:textId="77777777" w:rsidR="008C68F0" w:rsidRDefault="00000000">
      <w:pPr>
        <w:pStyle w:val="Subtitle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A CRM APPLICATION FOR WHOLESALE RICE MILL</w:t>
      </w:r>
    </w:p>
    <w:p w14:paraId="27B732CA" w14:textId="77777777" w:rsidR="00BD703F" w:rsidRDefault="00BD703F" w:rsidP="00BD703F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The Rice </w:t>
      </w:r>
      <w:proofErr w:type="gramStart"/>
      <w:r w:rsidR="00000000">
        <w:rPr>
          <w:rFonts w:ascii="Times New Roman" w:eastAsia="Times New Roman" w:hAnsi="Times New Roman" w:cs="Times New Roman"/>
          <w:sz w:val="24"/>
          <w:szCs w:val="24"/>
        </w:rPr>
        <w:t>Mill  CRM</w:t>
      </w:r>
      <w:proofErr w:type="gram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Application is a comprehensive solution designed to streamline and simplify  how much rice per day,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how many were sold that rice and which type of rice all reports send to  owners daily wise. It leverages the power of </w:t>
      </w:r>
      <w:proofErr w:type="gramStart"/>
      <w:r w:rsidR="00000000">
        <w:rPr>
          <w:rFonts w:ascii="Times New Roman" w:eastAsia="Times New Roman" w:hAnsi="Times New Roman" w:cs="Times New Roman"/>
          <w:sz w:val="24"/>
          <w:szCs w:val="24"/>
        </w:rPr>
        <w:t>customer  relationship</w:t>
      </w:r>
      <w:proofErr w:type="gram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management (CRM) to enhance customer experiences, optimize store operations, and improve overall efficiency in the rice mill factory. This project aims to develop a user-friendly and feature-rich application that addresses the specific needs of a rice mill factory</w:t>
      </w:r>
      <w:bookmarkStart w:id="2" w:name="_heading=h.3znysh7" w:colFirst="0" w:colLast="0"/>
      <w:bookmarkStart w:id="3" w:name="_heading=h.2et92p0" w:colFirst="0" w:colLast="0"/>
      <w:bookmarkStart w:id="4" w:name="_heading=h.tyjcwt" w:colFirst="0" w:colLast="0"/>
      <w:bookmarkStart w:id="5" w:name="_heading=h.4d34og8" w:colFirst="0" w:colLast="0"/>
      <w:bookmarkStart w:id="6" w:name="_heading=h.2s8eyo1" w:colFirst="0" w:colLast="0"/>
      <w:bookmarkEnd w:id="2"/>
      <w:bookmarkEnd w:id="3"/>
      <w:bookmarkEnd w:id="4"/>
      <w:bookmarkEnd w:id="5"/>
      <w:bookmarkEnd w:id="6"/>
    </w:p>
    <w:p w14:paraId="31663A60" w14:textId="6DEDEFCE" w:rsidR="008E277B" w:rsidRPr="008E277B" w:rsidRDefault="008E277B" w:rsidP="00BD703F">
      <w:pPr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8E277B">
        <w:rPr>
          <w:rFonts w:ascii="Times New Roman" w:eastAsia="Times New Roman" w:hAnsi="Times New Roman" w:cs="Times New Roman"/>
          <w:b/>
          <w:bCs/>
          <w:i/>
          <w:iCs/>
          <w:color w:val="FF0000"/>
          <w:sz w:val="32"/>
          <w:szCs w:val="32"/>
          <w:u w:val="single"/>
        </w:rPr>
        <w:t>Milestone 1: Account Creation:</w:t>
      </w:r>
    </w:p>
    <w:p w14:paraId="1A879EFF" w14:textId="77777777" w:rsidR="00BD703F" w:rsidRDefault="00BD703F" w:rsidP="00BD7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F8F371" w14:textId="77777777" w:rsidR="00BD703F" w:rsidRDefault="00000000" w:rsidP="00BD703F">
      <w:pPr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</w:rPr>
      </w:pPr>
      <w:r w:rsidRPr="00BD703F">
        <w:rPr>
          <w:rFonts w:ascii="Times New Roman" w:eastAsia="Times New Roman" w:hAnsi="Times New Roman" w:cs="Times New Roman"/>
          <w:b/>
          <w:i/>
          <w:iCs/>
          <w:sz w:val="32"/>
          <w:szCs w:val="32"/>
          <w:u w:val="single"/>
        </w:rPr>
        <w:t>Activity 1</w:t>
      </w:r>
      <w:r w:rsidRPr="00BD703F">
        <w:rPr>
          <w:rFonts w:ascii="Times New Roman" w:eastAsia="Times New Roman" w:hAnsi="Times New Roman" w:cs="Times New Roman"/>
          <w:b/>
          <w:i/>
          <w:iCs/>
          <w:sz w:val="32"/>
          <w:szCs w:val="32"/>
          <w:highlight w:val="white"/>
          <w:u w:val="single"/>
        </w:rPr>
        <w:t>:</w:t>
      </w:r>
      <w:r w:rsidRPr="00BD703F">
        <w:rPr>
          <w:rFonts w:ascii="Times New Roman" w:eastAsia="Times New Roman" w:hAnsi="Times New Roman" w:cs="Times New Roman"/>
          <w:b/>
          <w:i/>
          <w:iCs/>
          <w:sz w:val="32"/>
          <w:szCs w:val="32"/>
          <w:u w:val="single"/>
        </w:rPr>
        <w:t xml:space="preserve"> Creating Developer Account:</w:t>
      </w:r>
    </w:p>
    <w:p w14:paraId="24093215" w14:textId="77777777" w:rsidR="00BD703F" w:rsidRDefault="00000000" w:rsidP="00BD703F">
      <w:pPr>
        <w:rPr>
          <w:rFonts w:ascii="Times New Roman" w:eastAsia="Times New Roman" w:hAnsi="Times New Roman" w:cs="Times New Roman"/>
          <w:sz w:val="24"/>
          <w:szCs w:val="24"/>
        </w:rPr>
      </w:pPr>
      <w:hyperlink r:id="rId9"/>
      <w:r w:rsidR="00BD703F">
        <w:rPr>
          <w:rFonts w:ascii="Times New Roman" w:eastAsia="Times New Roman" w:hAnsi="Times New Roman" w:cs="Times New Roman"/>
          <w:sz w:val="24"/>
          <w:szCs w:val="24"/>
        </w:rPr>
        <w:t>Created A Developer account:</w:t>
      </w:r>
    </w:p>
    <w:p w14:paraId="66C1EE3B" w14:textId="263854D7" w:rsidR="00BD703F" w:rsidRDefault="00BD703F" w:rsidP="00BD703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User Name: </w:t>
      </w:r>
      <w:hyperlink r:id="rId10" w:history="1">
        <w:r w:rsidRPr="00DC198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project@cmrit.com</w:t>
        </w:r>
      </w:hyperlink>
    </w:p>
    <w:p w14:paraId="7343CFBD" w14:textId="6843251D" w:rsidR="00BD703F" w:rsidRDefault="00BD703F" w:rsidP="00BD703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Email Id: </w:t>
      </w:r>
      <w:hyperlink r:id="rId11" w:history="1">
        <w:r w:rsidRPr="00DC198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amarkamtala@gmail.com</w:t>
        </w:r>
      </w:hyperlink>
    </w:p>
    <w:p w14:paraId="4656AE53" w14:textId="77777777" w:rsidR="00BD703F" w:rsidRDefault="00BD703F" w:rsidP="00BD703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Last Name: Amareshwar</w:t>
      </w:r>
    </w:p>
    <w:p w14:paraId="3DAE2663" w14:textId="5A019EA8" w:rsidR="008C68F0" w:rsidRPr="00BD703F" w:rsidRDefault="00BD703F" w:rsidP="00BD703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First Name: Kamtala.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B1AACB4" w14:textId="77777777" w:rsidR="008C68F0" w:rsidRDefault="008C68F0"/>
    <w:p w14:paraId="79605CCA" w14:textId="77777777" w:rsidR="008C68F0" w:rsidRPr="00BD703F" w:rsidRDefault="00000000">
      <w:pPr>
        <w:pStyle w:val="Heading2"/>
        <w:widowControl w:val="0"/>
        <w:spacing w:before="37" w:line="240" w:lineRule="auto"/>
        <w:ind w:left="9"/>
        <w:rPr>
          <w:rFonts w:ascii="Times New Roman" w:hAnsi="Times New Roman" w:cs="Times New Roman"/>
          <w:b/>
          <w:i/>
          <w:iCs/>
          <w:u w:val="single"/>
        </w:rPr>
      </w:pPr>
      <w:bookmarkStart w:id="7" w:name="_heading=h.17dp8vu" w:colFirst="0" w:colLast="0"/>
      <w:bookmarkEnd w:id="7"/>
      <w:r w:rsidRPr="00BD703F">
        <w:rPr>
          <w:rFonts w:ascii="Times New Roman" w:hAnsi="Times New Roman" w:cs="Times New Roman"/>
          <w:b/>
          <w:i/>
          <w:iCs/>
          <w:u w:val="single"/>
        </w:rPr>
        <w:t>Activity 2</w:t>
      </w:r>
      <w:r w:rsidRPr="00BD703F">
        <w:rPr>
          <w:rFonts w:ascii="Times New Roman" w:hAnsi="Times New Roman" w:cs="Times New Roman"/>
          <w:b/>
          <w:i/>
          <w:iCs/>
          <w:highlight w:val="white"/>
          <w:u w:val="single"/>
        </w:rPr>
        <w:t>:</w:t>
      </w:r>
      <w:r w:rsidRPr="00BD703F">
        <w:rPr>
          <w:rFonts w:ascii="Times New Roman" w:hAnsi="Times New Roman" w:cs="Times New Roman"/>
          <w:b/>
          <w:i/>
          <w:iCs/>
          <w:u w:val="single"/>
        </w:rPr>
        <w:t xml:space="preserve"> Account Activation:</w:t>
      </w:r>
    </w:p>
    <w:p w14:paraId="598D7453" w14:textId="77777777" w:rsidR="008C68F0" w:rsidRDefault="008C68F0">
      <w:pPr>
        <w:widowControl w:val="0"/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B47616" w14:textId="44C47CCD" w:rsidR="008C68F0" w:rsidRDefault="008E277B">
      <w:pPr>
        <w:widowControl w:val="0"/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Verified the account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Activated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account.</w:t>
      </w:r>
    </w:p>
    <w:p w14:paraId="0022ECFB" w14:textId="77777777" w:rsidR="008C68F0" w:rsidRDefault="008C68F0">
      <w:pPr>
        <w:widowControl w:val="0"/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BF0A62" w14:textId="3593CE96" w:rsidR="008C68F0" w:rsidRDefault="00000000" w:rsidP="008E277B">
      <w:pPr>
        <w:widowControl w:val="0"/>
        <w:spacing w:before="37" w:line="240" w:lineRule="auto"/>
        <w:ind w:left="425" w:right="-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8177958" wp14:editId="11D1720E">
            <wp:extent cx="4710113" cy="2160155"/>
            <wp:effectExtent l="0" t="0" r="0" b="0"/>
            <wp:docPr id="1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6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16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E2272" w14:textId="77777777" w:rsidR="008C68F0" w:rsidRDefault="008C68F0">
      <w:pPr>
        <w:widowControl w:val="0"/>
        <w:spacing w:before="37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F7C6F3D" w14:textId="77777777" w:rsidR="008C68F0" w:rsidRDefault="008C68F0">
      <w:pPr>
        <w:widowControl w:val="0"/>
        <w:spacing w:before="37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3C472DE" w14:textId="77777777" w:rsidR="008C68F0" w:rsidRDefault="008C68F0">
      <w:pPr>
        <w:widowControl w:val="0"/>
        <w:spacing w:before="37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619E11B" w14:textId="77777777" w:rsidR="008E277B" w:rsidRDefault="008E277B">
      <w:pPr>
        <w:widowControl w:val="0"/>
        <w:spacing w:before="37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534744F" w14:textId="77777777" w:rsidR="008E277B" w:rsidRDefault="008E277B">
      <w:pPr>
        <w:widowControl w:val="0"/>
        <w:spacing w:before="37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9E6F9FA" w14:textId="77777777" w:rsidR="008E277B" w:rsidRDefault="008E277B">
      <w:pPr>
        <w:widowControl w:val="0"/>
        <w:spacing w:before="37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67901B5" w14:textId="77777777" w:rsidR="008E277B" w:rsidRDefault="008E277B">
      <w:pPr>
        <w:widowControl w:val="0"/>
        <w:spacing w:before="37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B4CC043" w14:textId="6CD92843" w:rsidR="008E277B" w:rsidRDefault="008E277B">
      <w:pPr>
        <w:widowControl w:val="0"/>
        <w:spacing w:before="37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C66EE73" w14:textId="6A636637" w:rsidR="008E277B" w:rsidRDefault="008E277B">
      <w:pPr>
        <w:widowControl w:val="0"/>
        <w:spacing w:before="37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Home page of the salesforce is as follows.</w:t>
      </w:r>
    </w:p>
    <w:p w14:paraId="1E181C75" w14:textId="77777777" w:rsidR="008C68F0" w:rsidRDefault="00000000">
      <w:pPr>
        <w:widowControl w:val="0"/>
        <w:spacing w:before="37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DDF46D3" wp14:editId="2267F1E0">
            <wp:extent cx="4861321" cy="2120693"/>
            <wp:effectExtent l="0" t="0" r="0" b="0"/>
            <wp:docPr id="14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65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321" cy="2120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86C41" w14:textId="77777777" w:rsidR="008C68F0" w:rsidRDefault="008C68F0"/>
    <w:p w14:paraId="442DB27C" w14:textId="77777777" w:rsidR="008C68F0" w:rsidRDefault="008C68F0"/>
    <w:p w14:paraId="282513B8" w14:textId="77777777" w:rsidR="008C68F0" w:rsidRDefault="008C68F0"/>
    <w:p w14:paraId="31723710" w14:textId="77777777" w:rsidR="008C68F0" w:rsidRDefault="00000000">
      <w:pPr>
        <w:pStyle w:val="Heading1"/>
        <w:widowControl w:val="0"/>
        <w:spacing w:before="27" w:line="240" w:lineRule="auto"/>
        <w:ind w:left="6"/>
        <w:rPr>
          <w:rFonts w:ascii="Times New Roman" w:eastAsia="Times New Roman" w:hAnsi="Times New Roman" w:cs="Times New Roman"/>
          <w:b/>
          <w:i/>
          <w:iCs/>
          <w:color w:val="FF0000"/>
          <w:sz w:val="32"/>
          <w:szCs w:val="32"/>
        </w:rPr>
      </w:pPr>
      <w:bookmarkStart w:id="8" w:name="_heading=h.3rdcrjn" w:colFirst="0" w:colLast="0"/>
      <w:bookmarkEnd w:id="8"/>
      <w:r w:rsidRPr="008E277B">
        <w:rPr>
          <w:rFonts w:ascii="Times New Roman" w:eastAsia="Times New Roman" w:hAnsi="Times New Roman" w:cs="Times New Roman"/>
          <w:b/>
          <w:i/>
          <w:iCs/>
          <w:color w:val="FF0000"/>
          <w:sz w:val="32"/>
          <w:szCs w:val="32"/>
          <w:u w:val="single"/>
        </w:rPr>
        <w:t>Milestone 2</w:t>
      </w:r>
      <w:r w:rsidRPr="008E277B">
        <w:rPr>
          <w:rFonts w:ascii="Times New Roman" w:eastAsia="Times New Roman" w:hAnsi="Times New Roman" w:cs="Times New Roman"/>
          <w:b/>
          <w:i/>
          <w:iCs/>
          <w:color w:val="FF0000"/>
          <w:sz w:val="32"/>
          <w:szCs w:val="32"/>
          <w:highlight w:val="white"/>
          <w:u w:val="single"/>
        </w:rPr>
        <w:t>-</w:t>
      </w:r>
      <w:r w:rsidRPr="008E277B">
        <w:rPr>
          <w:rFonts w:ascii="Times New Roman" w:eastAsia="Times New Roman" w:hAnsi="Times New Roman" w:cs="Times New Roman"/>
          <w:b/>
          <w:i/>
          <w:iCs/>
          <w:color w:val="FF0000"/>
          <w:sz w:val="32"/>
          <w:szCs w:val="32"/>
          <w:highlight w:val="white"/>
        </w:rPr>
        <w:t xml:space="preserve"> </w:t>
      </w:r>
      <w:r w:rsidRPr="008E277B">
        <w:rPr>
          <w:rFonts w:ascii="Times New Roman" w:eastAsia="Times New Roman" w:hAnsi="Times New Roman" w:cs="Times New Roman"/>
          <w:b/>
          <w:i/>
          <w:iCs/>
          <w:color w:val="FF0000"/>
          <w:sz w:val="32"/>
          <w:szCs w:val="32"/>
          <w:u w:val="single"/>
        </w:rPr>
        <w:t>Object</w:t>
      </w:r>
      <w:r w:rsidRPr="008E277B">
        <w:rPr>
          <w:rFonts w:ascii="Times New Roman" w:eastAsia="Times New Roman" w:hAnsi="Times New Roman" w:cs="Times New Roman"/>
          <w:b/>
          <w:i/>
          <w:iCs/>
          <w:color w:val="FF0000"/>
          <w:sz w:val="32"/>
          <w:szCs w:val="32"/>
        </w:rPr>
        <w:t xml:space="preserve"> </w:t>
      </w:r>
    </w:p>
    <w:p w14:paraId="338091BC" w14:textId="77777777" w:rsidR="008A5D4A" w:rsidRDefault="008A5D4A" w:rsidP="008A5D4A"/>
    <w:p w14:paraId="185AE8B8" w14:textId="77777777" w:rsidR="008A5D4A" w:rsidRPr="008A5D4A" w:rsidRDefault="008A5D4A" w:rsidP="008A5D4A"/>
    <w:p w14:paraId="4F8EDA42" w14:textId="77777777" w:rsidR="008C68F0" w:rsidRDefault="00000000">
      <w:pPr>
        <w:pStyle w:val="Heading2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9" w:name="_heading=h.26in1rg" w:colFirst="0" w:colLast="0"/>
      <w:bookmarkEnd w:id="9"/>
      <w:r w:rsidRPr="008E277B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Activity 1: Create </w:t>
      </w:r>
      <w:proofErr w:type="gramStart"/>
      <w:r w:rsidRPr="008E277B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Supplier  Object</w:t>
      </w:r>
      <w:proofErr w:type="gramEnd"/>
      <w:r w:rsidRPr="008E277B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:</w:t>
      </w:r>
    </w:p>
    <w:p w14:paraId="38B819CD" w14:textId="0DFE896A" w:rsidR="00DE782F" w:rsidRDefault="00DE782F" w:rsidP="00DE782F">
      <w:pPr>
        <w:rPr>
          <w:rFonts w:ascii="Times New Roman" w:hAnsi="Times New Roman" w:cs="Times New Roman"/>
          <w:sz w:val="24"/>
          <w:szCs w:val="24"/>
        </w:rPr>
      </w:pPr>
      <w:r w:rsidRPr="00DE782F">
        <w:rPr>
          <w:sz w:val="24"/>
          <w:szCs w:val="24"/>
        </w:rPr>
        <w:t xml:space="preserve"> </w:t>
      </w:r>
      <w:r w:rsidRPr="00DE782F">
        <w:rPr>
          <w:rFonts w:ascii="Times New Roman" w:hAnsi="Times New Roman" w:cs="Times New Roman"/>
          <w:sz w:val="24"/>
          <w:szCs w:val="24"/>
        </w:rPr>
        <w:t>I Created a custom object under the name Supplier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DE782F">
        <w:rPr>
          <w:rFonts w:ascii="Times New Roman" w:hAnsi="Times New Roman" w:cs="Times New Roman"/>
          <w:sz w:val="24"/>
          <w:szCs w:val="24"/>
        </w:rPr>
        <w:t xml:space="preserve"> The details of the object </w:t>
      </w:r>
      <w:proofErr w:type="gramStart"/>
      <w:r w:rsidRPr="00DE782F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DE782F">
        <w:rPr>
          <w:rFonts w:ascii="Times New Roman" w:hAnsi="Times New Roman" w:cs="Times New Roman"/>
          <w:sz w:val="24"/>
          <w:szCs w:val="24"/>
        </w:rPr>
        <w:t xml:space="preserve"> as follows</w:t>
      </w:r>
      <w:bookmarkStart w:id="10" w:name="_heading=h.lnxbz9" w:colFirst="0" w:colLast="0"/>
      <w:bookmarkEnd w:id="10"/>
    </w:p>
    <w:p w14:paraId="34D1163D" w14:textId="123DE559" w:rsidR="00DE782F" w:rsidRPr="00DE782F" w:rsidRDefault="00DE782F" w:rsidP="00DE782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00000">
        <w:rPr>
          <w:rFonts w:ascii="Cardo" w:eastAsia="Cardo" w:hAnsi="Cardo" w:cs="Cardo"/>
          <w:sz w:val="24"/>
          <w:szCs w:val="24"/>
        </w:rPr>
        <w:t xml:space="preserve">label </w:t>
      </w:r>
      <w:proofErr w:type="gramStart"/>
      <w:r w:rsidR="00000000">
        <w:rPr>
          <w:rFonts w:ascii="Cardo" w:eastAsia="Cardo" w:hAnsi="Cardo" w:cs="Cardo"/>
          <w:sz w:val="24"/>
          <w:szCs w:val="24"/>
        </w:rPr>
        <w:t>nam</w:t>
      </w:r>
      <w:r>
        <w:rPr>
          <w:rFonts w:ascii="Cardo" w:eastAsia="Cardo" w:hAnsi="Cardo" w:cs="Cardo"/>
          <w:sz w:val="24"/>
          <w:szCs w:val="24"/>
        </w:rPr>
        <w:t>e :</w:t>
      </w:r>
      <w:proofErr w:type="gramEnd"/>
      <w:r>
        <w:rPr>
          <w:rFonts w:ascii="Cardo" w:eastAsia="Cardo" w:hAnsi="Cardo" w:cs="Cardo"/>
          <w:sz w:val="24"/>
          <w:szCs w:val="24"/>
        </w:rPr>
        <w:t xml:space="preserve"> 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supplier</w:t>
      </w:r>
    </w:p>
    <w:p w14:paraId="40CFE38B" w14:textId="77777777" w:rsidR="00DE782F" w:rsidRDefault="00DE782F" w:rsidP="00DE78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</w:rPr>
        <w:t>p</w:t>
      </w:r>
      <w:r w:rsidR="00000000" w:rsidRPr="00DE782F">
        <w:rPr>
          <w:rFonts w:ascii="Cardo" w:eastAsia="Cardo" w:hAnsi="Cardo" w:cs="Cardo"/>
          <w:sz w:val="24"/>
          <w:szCs w:val="24"/>
        </w:rPr>
        <w:t xml:space="preserve">lural label </w:t>
      </w:r>
      <w:proofErr w:type="gramStart"/>
      <w:r w:rsidR="00000000" w:rsidRPr="00DE782F">
        <w:rPr>
          <w:rFonts w:ascii="Cardo" w:eastAsia="Cardo" w:hAnsi="Cardo" w:cs="Cardo"/>
          <w:sz w:val="24"/>
          <w:szCs w:val="24"/>
        </w:rPr>
        <w:t>name</w:t>
      </w:r>
      <w:r>
        <w:rPr>
          <w:rFonts w:ascii="Cardo" w:eastAsia="Cardo" w:hAnsi="Cardo" w:cs="Cardo"/>
          <w:sz w:val="24"/>
          <w:szCs w:val="24"/>
        </w:rPr>
        <w:t xml:space="preserve"> :</w:t>
      </w:r>
      <w:proofErr w:type="gramEnd"/>
      <w:r>
        <w:rPr>
          <w:rFonts w:ascii="Cardo" w:eastAsia="Cardo" w:hAnsi="Cardo" w:cs="Cardo"/>
          <w:sz w:val="24"/>
          <w:szCs w:val="24"/>
        </w:rPr>
        <w:t xml:space="preserve"> </w:t>
      </w:r>
      <w:r w:rsidR="00000000" w:rsidRPr="00DE782F">
        <w:rPr>
          <w:sz w:val="24"/>
          <w:szCs w:val="24"/>
        </w:rPr>
        <w:t>supplier</w:t>
      </w:r>
    </w:p>
    <w:p w14:paraId="055C0CC3" w14:textId="77777777" w:rsidR="00DE782F" w:rsidRDefault="00DE782F" w:rsidP="00DE78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00000">
        <w:rPr>
          <w:rFonts w:ascii="Cardo" w:eastAsia="Cardo" w:hAnsi="Cardo" w:cs="Cardo"/>
          <w:sz w:val="24"/>
          <w:szCs w:val="24"/>
        </w:rPr>
        <w:t xml:space="preserve">Record Name → </w:t>
      </w:r>
      <w:proofErr w:type="gramStart"/>
      <w:r w:rsidR="00000000">
        <w:rPr>
          <w:rFonts w:ascii="Times New Roman" w:eastAsia="Times New Roman" w:hAnsi="Times New Roman" w:cs="Times New Roman"/>
        </w:rPr>
        <w:t>supplier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 Name</w:t>
      </w:r>
      <w:proofErr w:type="gramEnd"/>
    </w:p>
    <w:p w14:paraId="2F1C5ED7" w14:textId="376247F1" w:rsidR="008C68F0" w:rsidRPr="00DE782F" w:rsidRDefault="00DE782F" w:rsidP="00DE78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00000">
        <w:rPr>
          <w:rFonts w:ascii="Cardo" w:eastAsia="Cardo" w:hAnsi="Cardo" w:cs="Cardo"/>
          <w:sz w:val="24"/>
          <w:szCs w:val="24"/>
        </w:rPr>
        <w:t>Data Type → Text</w:t>
      </w:r>
    </w:p>
    <w:p w14:paraId="2DEC414A" w14:textId="751ADB60" w:rsidR="008C68F0" w:rsidRDefault="00000000" w:rsidP="00DE782F">
      <w:pPr>
        <w:pStyle w:val="Heading2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 w:rsidRPr="00DE782F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Activity 2: Create Rice mill Object:</w:t>
      </w:r>
    </w:p>
    <w:p w14:paraId="451114B1" w14:textId="77777777" w:rsidR="00DE782F" w:rsidRDefault="00DE782F" w:rsidP="00DE78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Created a custom object under the name Rice mill. The details of the object </w:t>
      </w:r>
      <w:proofErr w:type="gramStart"/>
      <w:r>
        <w:rPr>
          <w:rFonts w:ascii="Times New Roman" w:hAnsi="Times New Roman" w:cs="Times New Roman"/>
          <w:sz w:val="24"/>
          <w:szCs w:val="24"/>
        </w:rPr>
        <w:t>is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 follows.</w:t>
      </w:r>
      <w:r>
        <w:rPr>
          <w:rFonts w:ascii="Times New Roman" w:hAnsi="Times New Roman" w:cs="Times New Roman"/>
          <w:sz w:val="24"/>
          <w:szCs w:val="24"/>
        </w:rPr>
        <w:tab/>
      </w:r>
      <w:r w:rsidR="00000000">
        <w:rPr>
          <w:rFonts w:ascii="Cardo" w:eastAsia="Cardo" w:hAnsi="Cardo" w:cs="Cardo"/>
          <w:sz w:val="24"/>
          <w:szCs w:val="24"/>
        </w:rPr>
        <w:t xml:space="preserve">label </w:t>
      </w:r>
      <w:proofErr w:type="gramStart"/>
      <w:r w:rsidR="00000000">
        <w:rPr>
          <w:rFonts w:ascii="Cardo" w:eastAsia="Cardo" w:hAnsi="Cardo" w:cs="Cardo"/>
          <w:sz w:val="24"/>
          <w:szCs w:val="24"/>
        </w:rPr>
        <w:t>name</w:t>
      </w:r>
      <w:r>
        <w:rPr>
          <w:rFonts w:ascii="Cardo" w:eastAsia="Cardo" w:hAnsi="Cardo" w:cs="Cardo"/>
          <w:sz w:val="24"/>
          <w:szCs w:val="24"/>
        </w:rPr>
        <w:t xml:space="preserve"> :</w:t>
      </w:r>
      <w:proofErr w:type="gramEnd"/>
      <w:r w:rsidR="00000000">
        <w:rPr>
          <w:rFonts w:ascii="Cardo" w:eastAsia="Cardo" w:hAnsi="Cardo" w:cs="Cardo"/>
          <w:sz w:val="24"/>
          <w:szCs w:val="24"/>
        </w:rPr>
        <w:t xml:space="preserve"> rice mill</w:t>
      </w:r>
    </w:p>
    <w:p w14:paraId="31D80EA5" w14:textId="77777777" w:rsidR="00DE782F" w:rsidRDefault="00DE782F" w:rsidP="00DE78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00000">
        <w:rPr>
          <w:rFonts w:ascii="Cardo" w:eastAsia="Cardo" w:hAnsi="Cardo" w:cs="Cardo"/>
          <w:sz w:val="24"/>
          <w:szCs w:val="24"/>
        </w:rPr>
        <w:t xml:space="preserve">Plural label </w:t>
      </w:r>
      <w:proofErr w:type="gramStart"/>
      <w:r w:rsidR="00000000">
        <w:rPr>
          <w:rFonts w:ascii="Cardo" w:eastAsia="Cardo" w:hAnsi="Cardo" w:cs="Cardo"/>
          <w:sz w:val="24"/>
          <w:szCs w:val="24"/>
        </w:rPr>
        <w:t>name</w:t>
      </w:r>
      <w:r>
        <w:rPr>
          <w:rFonts w:ascii="Cardo" w:eastAsia="Cardo" w:hAnsi="Cardo" w:cs="Cardo"/>
          <w:sz w:val="24"/>
          <w:szCs w:val="24"/>
        </w:rPr>
        <w:t xml:space="preserve"> :</w:t>
      </w:r>
      <w:proofErr w:type="gramEnd"/>
      <w:r>
        <w:rPr>
          <w:rFonts w:ascii="Cardo" w:eastAsia="Cardo" w:hAnsi="Cardo" w:cs="Cardo"/>
          <w:sz w:val="24"/>
          <w:szCs w:val="24"/>
        </w:rPr>
        <w:t xml:space="preserve"> </w:t>
      </w:r>
      <w:r w:rsidR="00000000">
        <w:rPr>
          <w:rFonts w:ascii="Cardo" w:eastAsia="Cardo" w:hAnsi="Cardo" w:cs="Cardo"/>
          <w:sz w:val="24"/>
          <w:szCs w:val="24"/>
        </w:rPr>
        <w:t>rice mills</w:t>
      </w:r>
    </w:p>
    <w:p w14:paraId="443C6703" w14:textId="48B6A4FC" w:rsidR="008C68F0" w:rsidRPr="00DE782F" w:rsidRDefault="00DE782F" w:rsidP="00DE78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00000">
        <w:rPr>
          <w:rFonts w:ascii="Times New Roman" w:eastAsia="Times New Roman" w:hAnsi="Times New Roman" w:cs="Times New Roman"/>
          <w:sz w:val="24"/>
          <w:szCs w:val="24"/>
        </w:rPr>
        <w:t>Enter Record Name Label and Format</w:t>
      </w:r>
    </w:p>
    <w:p w14:paraId="5C48B1A2" w14:textId="77777777" w:rsidR="008C68F0" w:rsidRDefault="00000000">
      <w:pPr>
        <w:numPr>
          <w:ilvl w:val="0"/>
          <w:numId w:val="3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Record Name → </w:t>
      </w:r>
    </w:p>
    <w:p w14:paraId="6BD381FE" w14:textId="77777777" w:rsidR="008C68F0" w:rsidRDefault="00000000">
      <w:pPr>
        <w:numPr>
          <w:ilvl w:val="0"/>
          <w:numId w:val="3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Data Type → Auto Number</w:t>
      </w:r>
    </w:p>
    <w:p w14:paraId="2C2EEDED" w14:textId="77777777" w:rsidR="008C68F0" w:rsidRDefault="00000000">
      <w:pPr>
        <w:numPr>
          <w:ilvl w:val="0"/>
          <w:numId w:val="3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Display Format → rice</w:t>
      </w:r>
      <w:proofErr w:type="gramStart"/>
      <w:r>
        <w:rPr>
          <w:rFonts w:ascii="Cardo" w:eastAsia="Cardo" w:hAnsi="Cardo" w:cs="Cardo"/>
          <w:sz w:val="24"/>
          <w:szCs w:val="24"/>
        </w:rPr>
        <w:t>-{</w:t>
      </w:r>
      <w:proofErr w:type="gramEnd"/>
      <w:r>
        <w:rPr>
          <w:rFonts w:ascii="Cardo" w:eastAsia="Cardo" w:hAnsi="Cardo" w:cs="Cardo"/>
          <w:sz w:val="24"/>
          <w:szCs w:val="24"/>
        </w:rPr>
        <w:t>000}</w:t>
      </w:r>
    </w:p>
    <w:p w14:paraId="1F6A724B" w14:textId="77777777" w:rsidR="008C68F0" w:rsidRDefault="00000000">
      <w:pPr>
        <w:numPr>
          <w:ilvl w:val="0"/>
          <w:numId w:val="3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Starting number → 1</w:t>
      </w:r>
    </w:p>
    <w:p w14:paraId="1B81A1B8" w14:textId="77777777" w:rsidR="008C68F0" w:rsidRPr="005545AB" w:rsidRDefault="00000000">
      <w:pPr>
        <w:pStyle w:val="Heading2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11" w:name="_heading=h.35nkun2" w:colFirst="0" w:colLast="0"/>
      <w:bookmarkEnd w:id="11"/>
      <w:r w:rsidRPr="005545AB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lastRenderedPageBreak/>
        <w:t xml:space="preserve">Activity 3: Create </w:t>
      </w:r>
      <w:proofErr w:type="gramStart"/>
      <w:r w:rsidRPr="005545AB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consumer  Objects</w:t>
      </w:r>
      <w:proofErr w:type="gramEnd"/>
      <w:r w:rsidRPr="005545AB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:</w:t>
      </w:r>
    </w:p>
    <w:p w14:paraId="68717FEE" w14:textId="77343135" w:rsidR="005545AB" w:rsidRDefault="005545AB" w:rsidP="005545AB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Created a consumer object using these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datails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0A01CFE" w14:textId="6545C5B8" w:rsidR="008C68F0" w:rsidRPr="005545AB" w:rsidRDefault="005545AB" w:rsidP="005545AB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="00000000" w:rsidRPr="005545AB">
        <w:rPr>
          <w:rFonts w:ascii="Times New Roman" w:eastAsia="Times New Roman" w:hAnsi="Times New Roman" w:cs="Times New Roman"/>
          <w:sz w:val="24"/>
          <w:szCs w:val="24"/>
        </w:rPr>
        <w:t>Us</w:t>
      </w:r>
      <w:r w:rsidRPr="005545AB">
        <w:rPr>
          <w:rFonts w:ascii="Times New Roman" w:eastAsia="Times New Roman" w:hAnsi="Times New Roman" w:cs="Times New Roman"/>
          <w:sz w:val="24"/>
          <w:szCs w:val="24"/>
        </w:rPr>
        <w:t>ing</w:t>
      </w:r>
      <w:r w:rsidR="00000000" w:rsidRPr="005545AB">
        <w:rPr>
          <w:rFonts w:ascii="Times New Roman" w:eastAsia="Times New Roman" w:hAnsi="Times New Roman" w:cs="Times New Roman"/>
          <w:sz w:val="24"/>
          <w:szCs w:val="24"/>
        </w:rPr>
        <w:t xml:space="preserve"> these display format for </w:t>
      </w:r>
      <w:proofErr w:type="gramStart"/>
      <w:r w:rsidR="00000000" w:rsidRPr="005545AB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000000" w:rsidRPr="005545AB">
        <w:rPr>
          <w:rFonts w:ascii="Times New Roman" w:eastAsia="Times New Roman" w:hAnsi="Times New Roman" w:cs="Times New Roman"/>
          <w:b/>
          <w:sz w:val="24"/>
          <w:szCs w:val="24"/>
        </w:rPr>
        <w:t xml:space="preserve"> consumer</w:t>
      </w:r>
      <w:proofErr w:type="gramEnd"/>
      <w:r w:rsidR="00000000" w:rsidRPr="005545A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9851C1B" w14:textId="77777777" w:rsidR="008C68F0" w:rsidRPr="005545AB" w:rsidRDefault="00000000">
      <w:pPr>
        <w:numPr>
          <w:ilvl w:val="0"/>
          <w:numId w:val="3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545AB">
        <w:rPr>
          <w:rFonts w:ascii="Times New Roman" w:eastAsia="Cardo" w:hAnsi="Times New Roman" w:cs="Times New Roman"/>
          <w:sz w:val="24"/>
          <w:szCs w:val="24"/>
        </w:rPr>
        <w:t xml:space="preserve">label name </w:t>
      </w:r>
      <w:proofErr w:type="gramStart"/>
      <w:r w:rsidRPr="005545AB">
        <w:rPr>
          <w:rFonts w:ascii="Times New Roman" w:eastAsia="Cardo" w:hAnsi="Times New Roman" w:cs="Times New Roman"/>
          <w:sz w:val="24"/>
          <w:szCs w:val="24"/>
        </w:rPr>
        <w:t xml:space="preserve">→ </w:t>
      </w:r>
      <w:r w:rsidRPr="005545AB">
        <w:rPr>
          <w:rFonts w:ascii="Times New Roman" w:eastAsia="Times New Roman" w:hAnsi="Times New Roman" w:cs="Times New Roman"/>
          <w:b/>
          <w:sz w:val="24"/>
          <w:szCs w:val="24"/>
        </w:rPr>
        <w:t xml:space="preserve"> consumer</w:t>
      </w:r>
      <w:proofErr w:type="gramEnd"/>
      <w:r w:rsidRPr="005545A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2941DDD" w14:textId="77777777" w:rsidR="008C68F0" w:rsidRPr="005545AB" w:rsidRDefault="00000000">
      <w:pPr>
        <w:numPr>
          <w:ilvl w:val="0"/>
          <w:numId w:val="3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545AB">
        <w:rPr>
          <w:rFonts w:ascii="Times New Roman" w:eastAsia="Cardo" w:hAnsi="Times New Roman" w:cs="Times New Roman"/>
          <w:sz w:val="24"/>
          <w:szCs w:val="24"/>
        </w:rPr>
        <w:t xml:space="preserve">Plural label name </w:t>
      </w:r>
      <w:proofErr w:type="gramStart"/>
      <w:r w:rsidRPr="005545AB">
        <w:rPr>
          <w:rFonts w:ascii="Times New Roman" w:eastAsia="Cardo" w:hAnsi="Times New Roman" w:cs="Times New Roman"/>
          <w:sz w:val="24"/>
          <w:szCs w:val="24"/>
        </w:rPr>
        <w:t xml:space="preserve">→ </w:t>
      </w:r>
      <w:r w:rsidRPr="005545AB">
        <w:rPr>
          <w:rFonts w:ascii="Times New Roman" w:eastAsia="Times New Roman" w:hAnsi="Times New Roman" w:cs="Times New Roman"/>
          <w:b/>
          <w:sz w:val="24"/>
          <w:szCs w:val="24"/>
        </w:rPr>
        <w:t xml:space="preserve"> consumers</w:t>
      </w:r>
      <w:proofErr w:type="gramEnd"/>
    </w:p>
    <w:p w14:paraId="074A6A0D" w14:textId="77777777" w:rsidR="008C68F0" w:rsidRPr="005545AB" w:rsidRDefault="00000000">
      <w:pPr>
        <w:numPr>
          <w:ilvl w:val="0"/>
          <w:numId w:val="3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545AB">
        <w:rPr>
          <w:rFonts w:ascii="Times New Roman" w:eastAsia="Cardo" w:hAnsi="Times New Roman" w:cs="Times New Roman"/>
          <w:sz w:val="24"/>
          <w:szCs w:val="24"/>
        </w:rPr>
        <w:t xml:space="preserve">Display Format </w:t>
      </w:r>
      <w:proofErr w:type="gramStart"/>
      <w:r w:rsidRPr="005545AB">
        <w:rPr>
          <w:rFonts w:ascii="Times New Roman" w:eastAsia="Cardo" w:hAnsi="Times New Roman" w:cs="Times New Roman"/>
          <w:sz w:val="24"/>
          <w:szCs w:val="24"/>
        </w:rPr>
        <w:t xml:space="preserve">→ </w:t>
      </w:r>
      <w:r w:rsidRPr="005545AB">
        <w:rPr>
          <w:rFonts w:ascii="Times New Roman" w:eastAsia="Times New Roman" w:hAnsi="Times New Roman" w:cs="Times New Roman"/>
          <w:b/>
          <w:sz w:val="24"/>
          <w:szCs w:val="24"/>
        </w:rPr>
        <w:t xml:space="preserve"> consumers</w:t>
      </w:r>
      <w:proofErr w:type="gramEnd"/>
      <w:r w:rsidRPr="005545AB">
        <w:rPr>
          <w:rFonts w:ascii="Times New Roman" w:eastAsia="Times New Roman" w:hAnsi="Times New Roman" w:cs="Times New Roman"/>
          <w:sz w:val="24"/>
          <w:szCs w:val="24"/>
        </w:rPr>
        <w:t>-{000}</w:t>
      </w:r>
    </w:p>
    <w:p w14:paraId="4CD32222" w14:textId="77777777" w:rsidR="008C68F0" w:rsidRPr="005545AB" w:rsidRDefault="00000000">
      <w:pPr>
        <w:numPr>
          <w:ilvl w:val="0"/>
          <w:numId w:val="3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545AB">
        <w:rPr>
          <w:rFonts w:ascii="Times New Roman" w:eastAsia="Cardo" w:hAnsi="Times New Roman" w:cs="Times New Roman"/>
          <w:sz w:val="24"/>
          <w:szCs w:val="24"/>
        </w:rPr>
        <w:t>Starting number → 1</w:t>
      </w:r>
    </w:p>
    <w:p w14:paraId="05A2A854" w14:textId="77777777" w:rsidR="005545AB" w:rsidRDefault="00000000" w:rsidP="005545AB">
      <w:pPr>
        <w:pStyle w:val="Heading2"/>
        <w:spacing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bookmarkStart w:id="12" w:name="_heading=h.1ksv4uv" w:colFirst="0" w:colLast="0"/>
      <w:bookmarkEnd w:id="12"/>
      <w:r w:rsidRPr="005545AB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Activity 4: </w:t>
      </w:r>
      <w:proofErr w:type="gramStart"/>
      <w:r w:rsidRPr="005545AB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Create  rice</w:t>
      </w:r>
      <w:proofErr w:type="gramEnd"/>
      <w:r w:rsidRPr="005545AB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details Objects</w:t>
      </w:r>
      <w:r w:rsidR="005545AB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:</w:t>
      </w:r>
      <w:r w:rsidRPr="005545AB"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  <w:t xml:space="preserve">     </w:t>
      </w:r>
    </w:p>
    <w:p w14:paraId="5AD13FAB" w14:textId="657A2046" w:rsidR="008C68F0" w:rsidRPr="005545AB" w:rsidRDefault="005545AB" w:rsidP="005545AB">
      <w:pPr>
        <w:pStyle w:val="Heading2"/>
        <w:spacing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</w:pPr>
      <w:proofErr w:type="gramStart"/>
      <w:r w:rsidRPr="005545AB">
        <w:rPr>
          <w:rFonts w:ascii="Times New Roman" w:eastAsia="Times New Roman" w:hAnsi="Times New Roman" w:cs="Times New Roman"/>
          <w:sz w:val="24"/>
          <w:szCs w:val="24"/>
        </w:rPr>
        <w:t xml:space="preserve">Created </w:t>
      </w:r>
      <w:r w:rsidR="00000000" w:rsidRPr="005545AB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</w:t>
      </w:r>
      <w:r w:rsidRPr="005545AB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5545AB">
        <w:rPr>
          <w:rFonts w:ascii="Times New Roman" w:eastAsia="Times New Roman" w:hAnsi="Times New Roman" w:cs="Times New Roman"/>
          <w:sz w:val="24"/>
          <w:szCs w:val="24"/>
        </w:rPr>
        <w:t xml:space="preserve"> rice details object using the details</w:t>
      </w:r>
      <w:r w:rsidR="00000000" w:rsidRPr="005545AB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</w:t>
      </w:r>
    </w:p>
    <w:p w14:paraId="28845F0F" w14:textId="3594D49D" w:rsidR="008C68F0" w:rsidRPr="005545AB" w:rsidRDefault="005545AB" w:rsidP="005545AB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000000" w:rsidRPr="005545AB">
        <w:rPr>
          <w:rFonts w:ascii="Times New Roman" w:eastAsia="Times New Roman" w:hAnsi="Times New Roman" w:cs="Times New Roman"/>
          <w:sz w:val="24"/>
          <w:szCs w:val="24"/>
        </w:rPr>
        <w:t>Us</w:t>
      </w:r>
      <w:r>
        <w:rPr>
          <w:rFonts w:ascii="Times New Roman" w:eastAsia="Times New Roman" w:hAnsi="Times New Roman" w:cs="Times New Roman"/>
          <w:sz w:val="24"/>
          <w:szCs w:val="24"/>
        </w:rPr>
        <w:t>ing</w:t>
      </w:r>
      <w:r w:rsidR="00000000" w:rsidRPr="005545AB">
        <w:rPr>
          <w:rFonts w:ascii="Times New Roman" w:eastAsia="Times New Roman" w:hAnsi="Times New Roman" w:cs="Times New Roman"/>
          <w:sz w:val="24"/>
          <w:szCs w:val="24"/>
        </w:rPr>
        <w:t xml:space="preserve"> these display format for the rice details</w:t>
      </w:r>
    </w:p>
    <w:p w14:paraId="793F976A" w14:textId="77777777" w:rsidR="008C68F0" w:rsidRPr="005545AB" w:rsidRDefault="00000000">
      <w:pPr>
        <w:numPr>
          <w:ilvl w:val="0"/>
          <w:numId w:val="1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545AB">
        <w:rPr>
          <w:rFonts w:ascii="Times New Roman" w:eastAsia="Cardo" w:hAnsi="Times New Roman" w:cs="Times New Roman"/>
          <w:sz w:val="24"/>
          <w:szCs w:val="24"/>
        </w:rPr>
        <w:t>label name → rice details</w:t>
      </w:r>
    </w:p>
    <w:p w14:paraId="17A0BCF7" w14:textId="77777777" w:rsidR="008C68F0" w:rsidRPr="005545AB" w:rsidRDefault="00000000">
      <w:pPr>
        <w:numPr>
          <w:ilvl w:val="0"/>
          <w:numId w:val="1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545AB">
        <w:rPr>
          <w:rFonts w:ascii="Times New Roman" w:eastAsia="Cardo" w:hAnsi="Times New Roman" w:cs="Times New Roman"/>
          <w:sz w:val="24"/>
          <w:szCs w:val="24"/>
        </w:rPr>
        <w:t>Plural label name → rice details</w:t>
      </w:r>
    </w:p>
    <w:p w14:paraId="0C7E0229" w14:textId="77777777" w:rsidR="008C68F0" w:rsidRPr="005545AB" w:rsidRDefault="00000000">
      <w:pPr>
        <w:numPr>
          <w:ilvl w:val="0"/>
          <w:numId w:val="1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545AB">
        <w:rPr>
          <w:rFonts w:ascii="Times New Roman" w:eastAsia="Cardo" w:hAnsi="Times New Roman" w:cs="Times New Roman"/>
          <w:sz w:val="24"/>
          <w:szCs w:val="24"/>
        </w:rPr>
        <w:t>Display Format → rice</w:t>
      </w:r>
      <w:proofErr w:type="gramStart"/>
      <w:r w:rsidRPr="005545AB">
        <w:rPr>
          <w:rFonts w:ascii="Times New Roman" w:eastAsia="Cardo" w:hAnsi="Times New Roman" w:cs="Times New Roman"/>
          <w:sz w:val="24"/>
          <w:szCs w:val="24"/>
        </w:rPr>
        <w:t>-{</w:t>
      </w:r>
      <w:proofErr w:type="gramEnd"/>
      <w:r w:rsidRPr="005545AB">
        <w:rPr>
          <w:rFonts w:ascii="Times New Roman" w:eastAsia="Cardo" w:hAnsi="Times New Roman" w:cs="Times New Roman"/>
          <w:sz w:val="24"/>
          <w:szCs w:val="24"/>
        </w:rPr>
        <w:t>000}</w:t>
      </w:r>
    </w:p>
    <w:p w14:paraId="59259BBC" w14:textId="77777777" w:rsidR="008C68F0" w:rsidRDefault="00000000">
      <w:pPr>
        <w:numPr>
          <w:ilvl w:val="0"/>
          <w:numId w:val="1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545AB">
        <w:rPr>
          <w:rFonts w:ascii="Times New Roman" w:eastAsia="Cardo" w:hAnsi="Times New Roman" w:cs="Times New Roman"/>
          <w:sz w:val="24"/>
          <w:szCs w:val="24"/>
        </w:rPr>
        <w:t>Starting number → 1</w:t>
      </w:r>
      <w:r w:rsidRPr="005545AB">
        <w:rPr>
          <w:rFonts w:ascii="Times New Roman" w:eastAsia="Cardo" w:hAnsi="Times New Roman" w:cs="Times New Roman"/>
          <w:sz w:val="24"/>
          <w:szCs w:val="24"/>
        </w:rPr>
        <w:br/>
      </w:r>
      <w:r>
        <w:rPr>
          <w:rFonts w:ascii="Cardo" w:eastAsia="Cardo" w:hAnsi="Cardo" w:cs="Cardo"/>
          <w:sz w:val="24"/>
          <w:szCs w:val="24"/>
        </w:rPr>
        <w:t xml:space="preserve"> </w:t>
      </w:r>
      <w:r>
        <w:rPr>
          <w:rFonts w:ascii="Cardo" w:eastAsia="Cardo" w:hAnsi="Cardo" w:cs="Cardo"/>
          <w:sz w:val="24"/>
          <w:szCs w:val="24"/>
        </w:rPr>
        <w:tab/>
      </w:r>
    </w:p>
    <w:p w14:paraId="12D46805" w14:textId="77777777" w:rsidR="008C68F0" w:rsidRDefault="008C68F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4D24A0C" w14:textId="5EE958CC" w:rsidR="00504973" w:rsidRPr="00504973" w:rsidRDefault="00000000" w:rsidP="00504973">
      <w:pPr>
        <w:pStyle w:val="Heading1"/>
        <w:widowControl w:val="0"/>
        <w:spacing w:before="27" w:line="240" w:lineRule="auto"/>
        <w:ind w:left="6"/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  <w:bookmarkStart w:id="13" w:name="_heading=h.44sinio" w:colFirst="0" w:colLast="0"/>
      <w:bookmarkEnd w:id="13"/>
      <w:r w:rsidRPr="00504973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Milestone 3</w:t>
      </w:r>
      <w:r w:rsidRPr="00504973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highlight w:val="white"/>
          <w:u w:val="single"/>
        </w:rPr>
        <w:t>-</w:t>
      </w:r>
      <w:r w:rsidRPr="00504973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highlight w:val="white"/>
        </w:rPr>
        <w:t xml:space="preserve"> </w:t>
      </w:r>
      <w:r w:rsidRPr="00504973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Tabs</w:t>
      </w:r>
    </w:p>
    <w:p w14:paraId="05319E22" w14:textId="77777777" w:rsidR="008C68F0" w:rsidRPr="00504973" w:rsidRDefault="00000000">
      <w:pPr>
        <w:pStyle w:val="Heading2"/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  <w:bookmarkStart w:id="14" w:name="_heading=h.2jxsxqh" w:colFirst="0" w:colLast="0"/>
      <w:bookmarkEnd w:id="14"/>
      <w:r w:rsidRPr="00504973"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  <w:t>Activity 1: Creating a Custom Tab</w:t>
      </w:r>
    </w:p>
    <w:p w14:paraId="5B8C277C" w14:textId="77777777" w:rsidR="008C68F0" w:rsidRDefault="00000000">
      <w:pPr>
        <w:widowControl w:val="0"/>
        <w:spacing w:before="3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 create a Tab:(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supplier)</w:t>
      </w:r>
    </w:p>
    <w:p w14:paraId="16E81B6B" w14:textId="7A7FA86B" w:rsidR="008C68F0" w:rsidRPr="0046674E" w:rsidRDefault="00000000" w:rsidP="0046674E">
      <w:pPr>
        <w:widowControl w:val="0"/>
        <w:numPr>
          <w:ilvl w:val="0"/>
          <w:numId w:val="13"/>
        </w:numPr>
        <w:spacing w:before="37" w:line="264" w:lineRule="auto"/>
        <w:ind w:right="35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Go to setup page → type Tabs in Quick Find bar → click on tabs → New (under custom object tab) </w:t>
      </w:r>
    </w:p>
    <w:p w14:paraId="617098C2" w14:textId="77777777" w:rsidR="008C68F0" w:rsidRDefault="00000000">
      <w:pPr>
        <w:widowControl w:val="0"/>
        <w:numPr>
          <w:ilvl w:val="0"/>
          <w:numId w:val="13"/>
        </w:numPr>
        <w:spacing w:line="264" w:lineRule="auto"/>
        <w:ind w:right="80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Object( </w:t>
      </w:r>
      <w:r>
        <w:rPr>
          <w:rFonts w:ascii="Times New Roman" w:eastAsia="Times New Roman" w:hAnsi="Times New Roman" w:cs="Times New Roman"/>
        </w:rPr>
        <w:t>supplier</w:t>
      </w:r>
      <w:proofErr w:type="gramEnd"/>
      <w:r>
        <w:rPr>
          <w:rFonts w:ascii="Cardo" w:eastAsia="Cardo" w:hAnsi="Cardo" w:cs="Cardo"/>
          <w:sz w:val="24"/>
          <w:szCs w:val="24"/>
        </w:rPr>
        <w:t>) → Select the tab style → Next (Add to profiles page) keep it as default → Next (Add to Custom App)  uncheck the include tab .</w:t>
      </w:r>
    </w:p>
    <w:p w14:paraId="37A12FDB" w14:textId="77777777" w:rsidR="008C68F0" w:rsidRDefault="00000000">
      <w:pPr>
        <w:widowControl w:val="0"/>
        <w:numPr>
          <w:ilvl w:val="0"/>
          <w:numId w:val="13"/>
        </w:numPr>
        <w:spacing w:line="264" w:lineRule="auto"/>
        <w:ind w:right="80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sure that the Append tab to users' existing personal customizations is checked.</w:t>
      </w:r>
    </w:p>
    <w:p w14:paraId="5CC8EA5A" w14:textId="459B9F10" w:rsidR="008C68F0" w:rsidRDefault="00000000" w:rsidP="0046674E">
      <w:pPr>
        <w:widowControl w:val="0"/>
        <w:numPr>
          <w:ilvl w:val="0"/>
          <w:numId w:val="13"/>
        </w:numPr>
        <w:spacing w:line="264" w:lineRule="auto"/>
        <w:ind w:right="80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save.</w:t>
      </w:r>
    </w:p>
    <w:p w14:paraId="5CC27330" w14:textId="77777777" w:rsidR="0046674E" w:rsidRDefault="0046674E" w:rsidP="0046674E">
      <w:pPr>
        <w:widowControl w:val="0"/>
        <w:spacing w:line="264" w:lineRule="auto"/>
        <w:ind w:right="801"/>
        <w:rPr>
          <w:rFonts w:ascii="Times New Roman" w:eastAsia="Times New Roman" w:hAnsi="Times New Roman" w:cs="Times New Roman"/>
          <w:sz w:val="24"/>
          <w:szCs w:val="24"/>
        </w:rPr>
      </w:pPr>
    </w:p>
    <w:p w14:paraId="1D272D5D" w14:textId="77777777" w:rsidR="0046674E" w:rsidRDefault="0046674E" w:rsidP="0046674E">
      <w:pPr>
        <w:widowControl w:val="0"/>
        <w:spacing w:line="264" w:lineRule="auto"/>
        <w:ind w:right="801"/>
        <w:rPr>
          <w:rFonts w:ascii="Times New Roman" w:eastAsia="Times New Roman" w:hAnsi="Times New Roman" w:cs="Times New Roman"/>
          <w:sz w:val="24"/>
          <w:szCs w:val="24"/>
        </w:rPr>
      </w:pPr>
    </w:p>
    <w:p w14:paraId="4AA6AB60" w14:textId="77777777" w:rsidR="0046674E" w:rsidRDefault="0046674E" w:rsidP="0046674E">
      <w:pPr>
        <w:widowControl w:val="0"/>
        <w:spacing w:line="264" w:lineRule="auto"/>
        <w:ind w:right="801"/>
        <w:rPr>
          <w:rFonts w:ascii="Times New Roman" w:eastAsia="Times New Roman" w:hAnsi="Times New Roman" w:cs="Times New Roman"/>
          <w:sz w:val="24"/>
          <w:szCs w:val="24"/>
        </w:rPr>
      </w:pPr>
    </w:p>
    <w:p w14:paraId="3BCE72A4" w14:textId="77777777" w:rsidR="0046674E" w:rsidRDefault="0046674E" w:rsidP="0046674E">
      <w:pPr>
        <w:widowControl w:val="0"/>
        <w:spacing w:line="264" w:lineRule="auto"/>
        <w:ind w:right="801"/>
        <w:rPr>
          <w:rFonts w:ascii="Times New Roman" w:eastAsia="Times New Roman" w:hAnsi="Times New Roman" w:cs="Times New Roman"/>
          <w:sz w:val="24"/>
          <w:szCs w:val="24"/>
        </w:rPr>
      </w:pPr>
    </w:p>
    <w:p w14:paraId="71E8C3C4" w14:textId="77777777" w:rsidR="0046674E" w:rsidRDefault="0046674E" w:rsidP="0046674E">
      <w:pPr>
        <w:widowControl w:val="0"/>
        <w:spacing w:line="264" w:lineRule="auto"/>
        <w:ind w:right="801"/>
        <w:rPr>
          <w:rFonts w:ascii="Times New Roman" w:eastAsia="Times New Roman" w:hAnsi="Times New Roman" w:cs="Times New Roman"/>
          <w:sz w:val="24"/>
          <w:szCs w:val="24"/>
        </w:rPr>
      </w:pPr>
    </w:p>
    <w:p w14:paraId="2535A13F" w14:textId="77777777" w:rsidR="0046674E" w:rsidRPr="0046674E" w:rsidRDefault="0046674E" w:rsidP="0046674E">
      <w:pPr>
        <w:widowControl w:val="0"/>
        <w:spacing w:line="264" w:lineRule="auto"/>
        <w:ind w:right="801"/>
        <w:rPr>
          <w:rFonts w:ascii="Times New Roman" w:eastAsia="Times New Roman" w:hAnsi="Times New Roman" w:cs="Times New Roman"/>
          <w:sz w:val="24"/>
          <w:szCs w:val="24"/>
        </w:rPr>
      </w:pPr>
    </w:p>
    <w:p w14:paraId="22D359A9" w14:textId="77777777" w:rsidR="008C68F0" w:rsidRPr="00504973" w:rsidRDefault="00000000">
      <w:pPr>
        <w:pStyle w:val="Heading2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15" w:name="_heading=h.z337ya" w:colFirst="0" w:colLast="0"/>
      <w:bookmarkEnd w:id="15"/>
      <w:r w:rsidRPr="00504973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lastRenderedPageBreak/>
        <w:t>Activity 2: Creating Remaining Tabs</w:t>
      </w:r>
    </w:p>
    <w:p w14:paraId="37DCB151" w14:textId="70F5C62E" w:rsidR="008C68F0" w:rsidRDefault="00504973">
      <w:r>
        <w:t>In the same way I created tabs for the remaining objects they are rice mill, rice details and consumers.</w:t>
      </w:r>
    </w:p>
    <w:p w14:paraId="472635E5" w14:textId="77777777" w:rsidR="00425001" w:rsidRDefault="00425001"/>
    <w:p w14:paraId="1AE3C75D" w14:textId="27F4AF4C" w:rsidR="00425001" w:rsidRDefault="00425001"/>
    <w:p w14:paraId="04C919F1" w14:textId="77777777" w:rsidR="00425001" w:rsidRDefault="00425001" w:rsidP="00425001">
      <w:pPr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9632103" wp14:editId="2DB60652">
            <wp:extent cx="5943600" cy="2978150"/>
            <wp:effectExtent l="0" t="0" r="0" b="0"/>
            <wp:docPr id="62114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44794" name="Picture 62114479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heading=h.3j2qqm3" w:colFirst="0" w:colLast="0"/>
      <w:bookmarkEnd w:id="16"/>
    </w:p>
    <w:p w14:paraId="1BBEE57E" w14:textId="77777777" w:rsidR="00425001" w:rsidRDefault="00425001" w:rsidP="00425001">
      <w:pPr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</w:p>
    <w:p w14:paraId="3AF07C48" w14:textId="77777777" w:rsidR="00425001" w:rsidRDefault="00425001" w:rsidP="00425001">
      <w:pPr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</w:p>
    <w:p w14:paraId="4A89A49F" w14:textId="77777777" w:rsidR="00425001" w:rsidRDefault="00425001" w:rsidP="00425001">
      <w:pPr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</w:p>
    <w:p w14:paraId="0903D97F" w14:textId="36DCAA9A" w:rsidR="008C68F0" w:rsidRPr="00425001" w:rsidRDefault="00000000" w:rsidP="00425001">
      <w:pPr>
        <w:rPr>
          <w:rFonts w:ascii="Times New Roman" w:hAnsi="Times New Roman" w:cs="Times New Roman"/>
        </w:rPr>
      </w:pPr>
      <w:r w:rsidRPr="00425001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Milestone 4- The Lightning App: </w:t>
      </w:r>
    </w:p>
    <w:p w14:paraId="0EB6DD33" w14:textId="10D17191" w:rsidR="008C68F0" w:rsidRPr="00425001" w:rsidRDefault="00000000">
      <w:pPr>
        <w:pStyle w:val="Heading2"/>
        <w:widowControl w:val="0"/>
        <w:spacing w:before="37" w:line="240" w:lineRule="auto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 w:rsidRPr="0042500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Activity 1: Create a Lightning App</w:t>
      </w:r>
    </w:p>
    <w:p w14:paraId="18509DDC" w14:textId="77777777" w:rsidR="008C68F0" w:rsidRDefault="00000000">
      <w:pPr>
        <w:spacing w:before="30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 create a lightning app page:</w:t>
      </w:r>
    </w:p>
    <w:p w14:paraId="01325441" w14:textId="0BD37DD1" w:rsidR="008C68F0" w:rsidRPr="0046674E" w:rsidRDefault="00000000" w:rsidP="0046674E">
      <w:pPr>
        <w:numPr>
          <w:ilvl w:val="0"/>
          <w:numId w:val="50"/>
        </w:numPr>
        <w:spacing w:before="300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25001">
        <w:rPr>
          <w:rFonts w:ascii="Times New Roman" w:eastAsia="Cardo" w:hAnsi="Times New Roman" w:cs="Times New Roman"/>
          <w:sz w:val="24"/>
          <w:szCs w:val="24"/>
        </w:rPr>
        <w:t xml:space="preserve">Go to setup page </w:t>
      </w:r>
      <w:r w:rsidR="00425001" w:rsidRPr="00425001">
        <w:rPr>
          <w:rFonts w:ascii="Times New Roman" w:eastAsia="Cardo" w:hAnsi="Times New Roman" w:cs="Times New Roman"/>
          <w:sz w:val="24"/>
          <w:szCs w:val="24"/>
        </w:rPr>
        <w:t xml:space="preserve">and </w:t>
      </w:r>
      <w:r w:rsidRPr="00425001">
        <w:rPr>
          <w:rFonts w:ascii="Times New Roman" w:eastAsia="Cardo" w:hAnsi="Times New Roman" w:cs="Times New Roman"/>
          <w:sz w:val="24"/>
          <w:szCs w:val="24"/>
        </w:rPr>
        <w:t>search</w:t>
      </w:r>
      <w:r w:rsidR="00425001" w:rsidRPr="00425001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gramStart"/>
      <w:r w:rsidR="00425001" w:rsidRPr="00425001">
        <w:rPr>
          <w:rFonts w:ascii="Times New Roman" w:eastAsia="Cardo" w:hAnsi="Times New Roman" w:cs="Times New Roman"/>
          <w:sz w:val="24"/>
          <w:szCs w:val="24"/>
        </w:rPr>
        <w:t xml:space="preserve">for </w:t>
      </w:r>
      <w:r w:rsidRPr="00425001">
        <w:rPr>
          <w:rFonts w:ascii="Times New Roman" w:eastAsia="Cardo" w:hAnsi="Times New Roman" w:cs="Times New Roman"/>
          <w:sz w:val="24"/>
          <w:szCs w:val="24"/>
        </w:rPr>
        <w:t xml:space="preserve"> “</w:t>
      </w:r>
      <w:proofErr w:type="gramEnd"/>
      <w:r w:rsidRPr="00425001">
        <w:rPr>
          <w:rFonts w:ascii="Times New Roman" w:eastAsia="Cardo" w:hAnsi="Times New Roman" w:cs="Times New Roman"/>
          <w:sz w:val="24"/>
          <w:szCs w:val="24"/>
        </w:rPr>
        <w:t>app manager” in quick find → select “app manager” → click on New lightning App.</w:t>
      </w:r>
    </w:p>
    <w:p w14:paraId="02D7001C" w14:textId="4B8E608A" w:rsidR="008C68F0" w:rsidRDefault="00000000">
      <w:pPr>
        <w:numPr>
          <w:ilvl w:val="0"/>
          <w:numId w:val="50"/>
        </w:numPr>
        <w:spacing w:before="300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25001">
        <w:rPr>
          <w:rFonts w:ascii="Times New Roman" w:eastAsia="Cardo" w:hAnsi="Times New Roman" w:cs="Times New Roman"/>
          <w:sz w:val="24"/>
          <w:szCs w:val="24"/>
        </w:rPr>
        <w:t>Fill the app name in app details as MY RICE →</w:t>
      </w:r>
      <w:proofErr w:type="gramStart"/>
      <w:r w:rsidRPr="00425001">
        <w:rPr>
          <w:rFonts w:ascii="Times New Roman" w:eastAsia="Cardo" w:hAnsi="Times New Roman" w:cs="Times New Roman"/>
          <w:sz w:val="24"/>
          <w:szCs w:val="24"/>
        </w:rPr>
        <w:t>Next  →</w:t>
      </w:r>
      <w:proofErr w:type="gramEnd"/>
      <w:r w:rsidRPr="00425001">
        <w:rPr>
          <w:rFonts w:ascii="Times New Roman" w:eastAsia="Cardo" w:hAnsi="Times New Roman" w:cs="Times New Roman"/>
          <w:sz w:val="24"/>
          <w:szCs w:val="24"/>
        </w:rPr>
        <w:t xml:space="preserve"> (App option page) keep it as default → Next → (Utility Items) keep it as default → Next.</w:t>
      </w:r>
      <w:r w:rsidRPr="00425001">
        <w:rPr>
          <w:rFonts w:ascii="Times New Roman" w:eastAsia="Cardo" w:hAnsi="Times New Roman" w:cs="Times New Roman"/>
          <w:sz w:val="24"/>
          <w:szCs w:val="24"/>
        </w:rPr>
        <w:br/>
      </w:r>
    </w:p>
    <w:p w14:paraId="0D2BD205" w14:textId="77777777" w:rsidR="008C68F0" w:rsidRDefault="00000000">
      <w:pPr>
        <w:numPr>
          <w:ilvl w:val="0"/>
          <w:numId w:val="50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Upload a photo that is related to your app.</w:t>
      </w:r>
    </w:p>
    <w:p w14:paraId="6524D05B" w14:textId="7C2C3E85" w:rsidR="008C68F0" w:rsidRPr="0046674E" w:rsidRDefault="00000000">
      <w:pPr>
        <w:numPr>
          <w:ilvl w:val="0"/>
          <w:numId w:val="50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Add Navigation Items: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425001">
        <w:rPr>
          <w:rFonts w:ascii="Times New Roman" w:eastAsia="Times New Roman" w:hAnsi="Times New Roman" w:cs="Times New Roman"/>
          <w:sz w:val="24"/>
          <w:szCs w:val="24"/>
        </w:rPr>
        <w:t xml:space="preserve">Select the items (supplier, rice mill, </w:t>
      </w:r>
      <w:proofErr w:type="gramStart"/>
      <w:r w:rsidRPr="00425001">
        <w:rPr>
          <w:rFonts w:ascii="Times New Roman" w:eastAsia="Times New Roman" w:hAnsi="Times New Roman" w:cs="Times New Roman"/>
          <w:sz w:val="24"/>
          <w:szCs w:val="24"/>
        </w:rPr>
        <w:t>consumer</w:t>
      </w:r>
      <w:r w:rsidRPr="00425001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425001">
        <w:rPr>
          <w:rFonts w:ascii="Times New Roman" w:eastAsia="Cardo" w:hAnsi="Times New Roman" w:cs="Times New Roman"/>
          <w:sz w:val="24"/>
          <w:szCs w:val="24"/>
        </w:rPr>
        <w:t>,</w:t>
      </w:r>
      <w:proofErr w:type="gramEnd"/>
      <w:r w:rsidRPr="00425001">
        <w:rPr>
          <w:rFonts w:ascii="Times New Roman" w:eastAsia="Cardo" w:hAnsi="Times New Roman" w:cs="Times New Roman"/>
          <w:sz w:val="24"/>
          <w:szCs w:val="24"/>
        </w:rPr>
        <w:t xml:space="preserve"> Rice details ) from the search bar and move it using the arrow button → Next.</w:t>
      </w:r>
    </w:p>
    <w:p w14:paraId="282299E9" w14:textId="77777777" w:rsidR="0046674E" w:rsidRPr="00425001" w:rsidRDefault="0046674E" w:rsidP="0046674E">
      <w:pPr>
        <w:ind w:left="425"/>
        <w:rPr>
          <w:rFonts w:ascii="Times New Roman" w:eastAsia="Times New Roman" w:hAnsi="Times New Roman" w:cs="Times New Roman"/>
          <w:sz w:val="24"/>
          <w:szCs w:val="24"/>
        </w:rPr>
      </w:pPr>
    </w:p>
    <w:p w14:paraId="2EF0B49D" w14:textId="578950F6" w:rsidR="008C68F0" w:rsidRPr="0046674E" w:rsidRDefault="00000000" w:rsidP="0046674E">
      <w:pPr>
        <w:numPr>
          <w:ilvl w:val="0"/>
          <w:numId w:val="50"/>
        </w:numPr>
        <w:spacing w:after="240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To Add User Profiles</w:t>
      </w:r>
    </w:p>
    <w:p w14:paraId="634DB67C" w14:textId="77777777" w:rsidR="008C68F0" w:rsidRPr="00425001" w:rsidRDefault="00000000">
      <w:pPr>
        <w:spacing w:before="300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25001">
        <w:rPr>
          <w:rFonts w:ascii="Times New Roman" w:eastAsia="Cardo" w:hAnsi="Times New Roman" w:cs="Times New Roman"/>
          <w:sz w:val="24"/>
          <w:szCs w:val="24"/>
        </w:rPr>
        <w:t>Search profiles (System administrator) in the search bar → click on the arrow button → save &amp; finish.</w:t>
      </w:r>
      <w:r w:rsidRPr="00425001">
        <w:rPr>
          <w:rFonts w:ascii="Times New Roman" w:eastAsia="Cardo" w:hAnsi="Times New Roman" w:cs="Times New Roman"/>
          <w:sz w:val="24"/>
          <w:szCs w:val="24"/>
        </w:rPr>
        <w:tab/>
      </w:r>
    </w:p>
    <w:p w14:paraId="10861C8F" w14:textId="1D43C016" w:rsidR="008C68F0" w:rsidRPr="0046674E" w:rsidRDefault="00000000" w:rsidP="0046674E">
      <w:pPr>
        <w:pStyle w:val="Heading1"/>
        <w:spacing w:before="300" w:after="300"/>
        <w:rPr>
          <w:i/>
          <w:iCs/>
          <w:color w:val="FF0000"/>
          <w:u w:val="single"/>
        </w:rPr>
      </w:pPr>
      <w:bookmarkStart w:id="17" w:name="_heading=h.4i7ojhp" w:colFirst="0" w:colLast="0"/>
      <w:bookmarkEnd w:id="17"/>
      <w:r w:rsidRPr="0046674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Milestone </w:t>
      </w:r>
      <w:proofErr w:type="gramStart"/>
      <w:r w:rsidRPr="0046674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5 :</w:t>
      </w:r>
      <w:proofErr w:type="gramEnd"/>
      <w:r w:rsidRPr="0046674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 Fields</w:t>
      </w:r>
    </w:p>
    <w:p w14:paraId="04025393" w14:textId="77777777" w:rsidR="008C68F0" w:rsidRPr="0046674E" w:rsidRDefault="00000000">
      <w:pPr>
        <w:pStyle w:val="Heading2"/>
        <w:widowControl w:val="0"/>
        <w:spacing w:before="38" w:line="240" w:lineRule="auto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18" w:name="_heading=h.2xcytpi" w:colFirst="0" w:colLast="0"/>
      <w:bookmarkEnd w:id="18"/>
      <w:r w:rsidRPr="0046674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Activity 1: Creating the number field in rice details object </w:t>
      </w:r>
    </w:p>
    <w:p w14:paraId="684CD5AA" w14:textId="77777777" w:rsidR="008C68F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Creating the number field in rice details object </w:t>
      </w:r>
    </w:p>
    <w:p w14:paraId="31FE975B" w14:textId="34DE5705" w:rsidR="008C68F0" w:rsidRPr="0013360D" w:rsidRDefault="00000000" w:rsidP="0013360D">
      <w:pPr>
        <w:numPr>
          <w:ilvl w:val="0"/>
          <w:numId w:val="3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46674E">
        <w:rPr>
          <w:rFonts w:ascii="Times New Roman" w:eastAsia="Cardo" w:hAnsi="Times New Roman" w:cs="Times New Roman"/>
          <w:sz w:val="24"/>
          <w:szCs w:val="24"/>
        </w:rPr>
        <w:t xml:space="preserve">Go to the setup page → click on object manager → From drop down click edit </w:t>
      </w:r>
      <w:proofErr w:type="gramStart"/>
      <w:r w:rsidRPr="0046674E">
        <w:rPr>
          <w:rFonts w:ascii="Times New Roman" w:eastAsia="Cardo" w:hAnsi="Times New Roman" w:cs="Times New Roman"/>
          <w:sz w:val="24"/>
          <w:szCs w:val="24"/>
        </w:rPr>
        <w:t xml:space="preserve">for  </w:t>
      </w:r>
      <w:proofErr w:type="spellStart"/>
      <w:r w:rsidRPr="0046674E">
        <w:rPr>
          <w:rFonts w:ascii="Times New Roman" w:eastAsia="Cardo" w:hAnsi="Times New Roman" w:cs="Times New Roman"/>
          <w:sz w:val="24"/>
          <w:szCs w:val="24"/>
        </w:rPr>
        <w:t>rice</w:t>
      </w:r>
      <w:proofErr w:type="spellEnd"/>
      <w:proofErr w:type="gramEnd"/>
      <w:r w:rsidRPr="0046674E">
        <w:rPr>
          <w:rFonts w:ascii="Times New Roman" w:eastAsia="Cardo" w:hAnsi="Times New Roman" w:cs="Times New Roman"/>
          <w:sz w:val="24"/>
          <w:szCs w:val="24"/>
        </w:rPr>
        <w:t xml:space="preserve"> details object.</w:t>
      </w:r>
    </w:p>
    <w:p w14:paraId="42311D3E" w14:textId="5CA65201" w:rsidR="008C68F0" w:rsidRPr="0013360D" w:rsidRDefault="00000000" w:rsidP="0013360D">
      <w:pPr>
        <w:numPr>
          <w:ilvl w:val="0"/>
          <w:numId w:val="3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46674E">
        <w:rPr>
          <w:rFonts w:ascii="Times New Roman" w:eastAsia="Cardo" w:hAnsi="Times New Roman" w:cs="Times New Roman"/>
          <w:sz w:val="24"/>
          <w:szCs w:val="24"/>
        </w:rPr>
        <w:t>Click on fields &amp; relationship → click on New.</w:t>
      </w:r>
    </w:p>
    <w:p w14:paraId="713BB48E" w14:textId="77777777" w:rsidR="008C68F0" w:rsidRDefault="00000000">
      <w:pPr>
        <w:widowControl w:val="0"/>
        <w:numPr>
          <w:ilvl w:val="0"/>
          <w:numId w:val="34"/>
        </w:numPr>
        <w:spacing w:before="38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Data type as “Number” and click Next.</w:t>
      </w:r>
    </w:p>
    <w:p w14:paraId="5078098C" w14:textId="78D398E7" w:rsidR="008C68F0" w:rsidRPr="0013360D" w:rsidRDefault="00000000" w:rsidP="0013360D">
      <w:pPr>
        <w:widowControl w:val="0"/>
        <w:numPr>
          <w:ilvl w:val="0"/>
          <w:numId w:val="34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Given the Field Label as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rice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distributed ” and length as “ 5 ”.</w:t>
      </w:r>
    </w:p>
    <w:p w14:paraId="2FDC3DF3" w14:textId="09E8287C" w:rsidR="0046674E" w:rsidRPr="0013360D" w:rsidRDefault="00000000" w:rsidP="0046674E">
      <w:pPr>
        <w:widowControl w:val="0"/>
        <w:numPr>
          <w:ilvl w:val="0"/>
          <w:numId w:val="34"/>
        </w:numPr>
        <w:spacing w:before="38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6674E">
        <w:rPr>
          <w:rFonts w:ascii="Times New Roman" w:eastAsia="Cardo" w:hAnsi="Times New Roman" w:cs="Times New Roman"/>
          <w:sz w:val="24"/>
          <w:szCs w:val="24"/>
        </w:rPr>
        <w:t>Field Name will be auto populated, and click on Next→ Next → Save.</w:t>
      </w:r>
    </w:p>
    <w:p w14:paraId="24137787" w14:textId="77777777" w:rsidR="008C68F0" w:rsidRPr="0046674E" w:rsidRDefault="00000000">
      <w:pPr>
        <w:pStyle w:val="Heading2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19" w:name="_heading=h.1ci93xb" w:colFirst="0" w:colLast="0"/>
      <w:bookmarkEnd w:id="19"/>
      <w:r w:rsidRPr="0046674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Activity </w:t>
      </w:r>
      <w:proofErr w:type="gramStart"/>
      <w:r w:rsidRPr="0046674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2 :</w:t>
      </w:r>
      <w:proofErr w:type="gramEnd"/>
      <w:r w:rsidRPr="0046674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Creating Junction Object :</w:t>
      </w:r>
    </w:p>
    <w:p w14:paraId="202DF0D1" w14:textId="77777777" w:rsidR="008C68F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Creating junction object as rice details with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supplier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&amp; rice mill </w:t>
      </w:r>
    </w:p>
    <w:p w14:paraId="1D7C3A93" w14:textId="77777777" w:rsidR="008C68F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create junction object </w:t>
      </w:r>
    </w:p>
    <w:p w14:paraId="439B1033" w14:textId="1C41184F" w:rsidR="008C68F0" w:rsidRPr="0013360D" w:rsidRDefault="00000000" w:rsidP="0013360D">
      <w:pPr>
        <w:numPr>
          <w:ilvl w:val="0"/>
          <w:numId w:val="23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6674E">
        <w:rPr>
          <w:rFonts w:ascii="Times New Roman" w:eastAsia="Cardo" w:hAnsi="Times New Roman" w:cs="Times New Roman"/>
          <w:sz w:val="24"/>
          <w:szCs w:val="24"/>
        </w:rPr>
        <w:t xml:space="preserve">Go to the setup page → click on object manager → From drop down click edit </w:t>
      </w:r>
      <w:proofErr w:type="gramStart"/>
      <w:r w:rsidRPr="0046674E">
        <w:rPr>
          <w:rFonts w:ascii="Times New Roman" w:eastAsia="Cardo" w:hAnsi="Times New Roman" w:cs="Times New Roman"/>
          <w:sz w:val="24"/>
          <w:szCs w:val="24"/>
        </w:rPr>
        <w:t xml:space="preserve">for  </w:t>
      </w:r>
      <w:proofErr w:type="spellStart"/>
      <w:r w:rsidRPr="0046674E">
        <w:rPr>
          <w:rFonts w:ascii="Times New Roman" w:eastAsia="Cardo" w:hAnsi="Times New Roman" w:cs="Times New Roman"/>
          <w:sz w:val="24"/>
          <w:szCs w:val="24"/>
        </w:rPr>
        <w:t>rice</w:t>
      </w:r>
      <w:proofErr w:type="spellEnd"/>
      <w:proofErr w:type="gramEnd"/>
      <w:r w:rsidRPr="0046674E">
        <w:rPr>
          <w:rFonts w:ascii="Times New Roman" w:eastAsia="Cardo" w:hAnsi="Times New Roman" w:cs="Times New Roman"/>
          <w:sz w:val="24"/>
          <w:szCs w:val="24"/>
        </w:rPr>
        <w:t xml:space="preserve"> details object.</w:t>
      </w:r>
    </w:p>
    <w:p w14:paraId="572311E7" w14:textId="611D5742" w:rsidR="008C68F0" w:rsidRPr="0013360D" w:rsidRDefault="00000000" w:rsidP="0013360D">
      <w:pPr>
        <w:numPr>
          <w:ilvl w:val="0"/>
          <w:numId w:val="23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6674E">
        <w:rPr>
          <w:rFonts w:ascii="Times New Roman" w:eastAsia="Cardo" w:hAnsi="Times New Roman" w:cs="Times New Roman"/>
          <w:sz w:val="24"/>
          <w:szCs w:val="24"/>
        </w:rPr>
        <w:t>Click on fields &amp; relationship → click on New.</w:t>
      </w:r>
    </w:p>
    <w:p w14:paraId="0757D36C" w14:textId="739AA0C7" w:rsidR="008C68F0" w:rsidRPr="0013360D" w:rsidRDefault="00000000" w:rsidP="0013360D">
      <w:pPr>
        <w:numPr>
          <w:ilvl w:val="0"/>
          <w:numId w:val="23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“Master-Detail relationship” as data type and click Next.</w:t>
      </w:r>
    </w:p>
    <w:p w14:paraId="48B6BCB7" w14:textId="107DC902" w:rsidR="008C68F0" w:rsidRPr="0013360D" w:rsidRDefault="00000000" w:rsidP="0013360D">
      <w:pPr>
        <w:numPr>
          <w:ilvl w:val="0"/>
          <w:numId w:val="23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the related object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supplier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” and click next.</w:t>
      </w:r>
    </w:p>
    <w:p w14:paraId="25729FA9" w14:textId="77777777" w:rsidR="008C68F0" w:rsidRPr="0046674E" w:rsidRDefault="00000000">
      <w:pPr>
        <w:widowControl w:val="0"/>
        <w:numPr>
          <w:ilvl w:val="0"/>
          <w:numId w:val="23"/>
        </w:numPr>
        <w:spacing w:before="38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6674E">
        <w:rPr>
          <w:rFonts w:ascii="Times New Roman" w:eastAsia="Times New Roman" w:hAnsi="Times New Roman" w:cs="Times New Roman"/>
          <w:sz w:val="24"/>
          <w:szCs w:val="24"/>
        </w:rPr>
        <w:t>Give Field Label as “supplier Name” and click Next.</w:t>
      </w:r>
    </w:p>
    <w:p w14:paraId="44F399CB" w14:textId="52AF1AA8" w:rsidR="008C68F0" w:rsidRPr="0046674E" w:rsidRDefault="00000000" w:rsidP="0046674E">
      <w:pPr>
        <w:widowControl w:val="0"/>
        <w:numPr>
          <w:ilvl w:val="0"/>
          <w:numId w:val="23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6674E">
        <w:rPr>
          <w:rFonts w:ascii="Times New Roman" w:eastAsia="Cardo" w:hAnsi="Times New Roman" w:cs="Times New Roman"/>
          <w:sz w:val="24"/>
          <w:szCs w:val="24"/>
        </w:rPr>
        <w:t>Next → Next → Save &amp; New.</w:t>
      </w:r>
    </w:p>
    <w:p w14:paraId="505FEB4B" w14:textId="77777777" w:rsidR="008C68F0" w:rsidRPr="0046674E" w:rsidRDefault="00000000">
      <w:pPr>
        <w:widowControl w:val="0"/>
        <w:numPr>
          <w:ilvl w:val="0"/>
          <w:numId w:val="23"/>
        </w:numPr>
        <w:spacing w:before="38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6674E">
        <w:rPr>
          <w:rFonts w:ascii="Times New Roman" w:eastAsia="Times New Roman" w:hAnsi="Times New Roman" w:cs="Times New Roman"/>
          <w:sz w:val="24"/>
          <w:szCs w:val="24"/>
        </w:rPr>
        <w:t xml:space="preserve">Follow the same steps </w:t>
      </w:r>
      <w:proofErr w:type="gramStart"/>
      <w:r w:rsidRPr="0046674E">
        <w:rPr>
          <w:rFonts w:ascii="Times New Roman" w:eastAsia="Times New Roman" w:hAnsi="Times New Roman" w:cs="Times New Roman"/>
          <w:sz w:val="24"/>
          <w:szCs w:val="24"/>
        </w:rPr>
        <w:t>from  1</w:t>
      </w:r>
      <w:proofErr w:type="gramEnd"/>
      <w:r w:rsidRPr="0046674E">
        <w:rPr>
          <w:rFonts w:ascii="Times New Roman" w:eastAsia="Times New Roman" w:hAnsi="Times New Roman" w:cs="Times New Roman"/>
          <w:sz w:val="24"/>
          <w:szCs w:val="24"/>
        </w:rPr>
        <w:t xml:space="preserve"> to 3.</w:t>
      </w:r>
    </w:p>
    <w:p w14:paraId="0AD28154" w14:textId="77777777" w:rsidR="008C68F0" w:rsidRPr="0046674E" w:rsidRDefault="00000000">
      <w:pPr>
        <w:widowControl w:val="0"/>
        <w:numPr>
          <w:ilvl w:val="0"/>
          <w:numId w:val="23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6674E">
        <w:rPr>
          <w:rFonts w:ascii="Times New Roman" w:eastAsia="Times New Roman" w:hAnsi="Times New Roman" w:cs="Times New Roman"/>
          <w:sz w:val="24"/>
          <w:szCs w:val="24"/>
        </w:rPr>
        <w:t xml:space="preserve">Select the related object </w:t>
      </w:r>
      <w:proofErr w:type="gramStart"/>
      <w:r w:rsidRPr="0046674E">
        <w:rPr>
          <w:rFonts w:ascii="Times New Roman" w:eastAsia="Times New Roman" w:hAnsi="Times New Roman" w:cs="Times New Roman"/>
          <w:sz w:val="24"/>
          <w:szCs w:val="24"/>
        </w:rPr>
        <w:t>“ rice</w:t>
      </w:r>
      <w:proofErr w:type="gramEnd"/>
      <w:r w:rsidRPr="0046674E">
        <w:rPr>
          <w:rFonts w:ascii="Times New Roman" w:eastAsia="Times New Roman" w:hAnsi="Times New Roman" w:cs="Times New Roman"/>
          <w:sz w:val="24"/>
          <w:szCs w:val="24"/>
        </w:rPr>
        <w:t xml:space="preserve"> mill ” and click Next.</w:t>
      </w:r>
    </w:p>
    <w:p w14:paraId="48B82844" w14:textId="77777777" w:rsidR="008C68F0" w:rsidRPr="0046674E" w:rsidRDefault="00000000">
      <w:pPr>
        <w:widowControl w:val="0"/>
        <w:numPr>
          <w:ilvl w:val="0"/>
          <w:numId w:val="23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6674E">
        <w:rPr>
          <w:rFonts w:ascii="Times New Roman" w:eastAsia="Times New Roman" w:hAnsi="Times New Roman" w:cs="Times New Roman"/>
          <w:sz w:val="24"/>
          <w:szCs w:val="24"/>
        </w:rPr>
        <w:t>Give Field Label as “rice mill 1(one)” and click Next.</w:t>
      </w:r>
    </w:p>
    <w:p w14:paraId="5BED8DBF" w14:textId="77777777" w:rsidR="008C68F0" w:rsidRPr="0046674E" w:rsidRDefault="00000000">
      <w:pPr>
        <w:widowControl w:val="0"/>
        <w:numPr>
          <w:ilvl w:val="0"/>
          <w:numId w:val="23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46674E">
        <w:rPr>
          <w:rFonts w:ascii="Times New Roman" w:eastAsia="Cardo" w:hAnsi="Times New Roman" w:cs="Times New Roman"/>
          <w:sz w:val="24"/>
          <w:szCs w:val="24"/>
        </w:rPr>
        <w:t>Next → Next → Save.</w:t>
      </w:r>
    </w:p>
    <w:p w14:paraId="3810AC56" w14:textId="77777777" w:rsidR="0046674E" w:rsidRDefault="0046674E" w:rsidP="0046674E">
      <w:pPr>
        <w:widowControl w:val="0"/>
        <w:spacing w:line="240" w:lineRule="auto"/>
        <w:rPr>
          <w:rFonts w:ascii="Times New Roman" w:eastAsia="Cardo" w:hAnsi="Times New Roman" w:cs="Times New Roman"/>
          <w:sz w:val="24"/>
          <w:szCs w:val="24"/>
        </w:rPr>
      </w:pPr>
    </w:p>
    <w:p w14:paraId="6A828F37" w14:textId="77777777" w:rsidR="0046674E" w:rsidRPr="0046674E" w:rsidRDefault="0046674E" w:rsidP="0046674E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E90790" w14:textId="2DBD30E2" w:rsidR="008C68F0" w:rsidRPr="0046674E" w:rsidRDefault="00000000" w:rsidP="0046674E">
      <w:pPr>
        <w:pStyle w:val="Heading2"/>
        <w:widowControl w:val="0"/>
        <w:spacing w:before="38" w:line="240" w:lineRule="auto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20" w:name="_heading=h.3whwml4" w:colFirst="0" w:colLast="0"/>
      <w:bookmarkEnd w:id="20"/>
      <w:r w:rsidRPr="0046674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Activity </w:t>
      </w:r>
      <w:proofErr w:type="gramStart"/>
      <w:r w:rsidRPr="0046674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3 :</w:t>
      </w:r>
      <w:proofErr w:type="gramEnd"/>
      <w:r w:rsidRPr="0046674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Creating a Master-Detail Relationship</w:t>
      </w:r>
    </w:p>
    <w:p w14:paraId="3BD3F9AD" w14:textId="77777777" w:rsidR="008C68F0" w:rsidRDefault="00000000">
      <w:pPr>
        <w:widowControl w:val="0"/>
        <w:spacing w:before="38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Creating Master-Detail Relationship between consume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&amp; rice mill Object</w:t>
      </w:r>
    </w:p>
    <w:p w14:paraId="4E1E3DEF" w14:textId="77777777" w:rsidR="008C68F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Create a Master-Detail relationship </w:t>
      </w:r>
    </w:p>
    <w:p w14:paraId="793ADCBA" w14:textId="77777777" w:rsidR="008C68F0" w:rsidRDefault="00000000">
      <w:pPr>
        <w:numPr>
          <w:ilvl w:val="0"/>
          <w:numId w:val="2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Go to the setup page → click on object manager → From drop down click edit </w:t>
      </w:r>
      <w:proofErr w:type="gramStart"/>
      <w:r>
        <w:rPr>
          <w:rFonts w:ascii="Cardo" w:eastAsia="Cardo" w:hAnsi="Cardo" w:cs="Cardo"/>
          <w:sz w:val="24"/>
          <w:szCs w:val="24"/>
        </w:rPr>
        <w:t>for  consumer</w:t>
      </w:r>
      <w:proofErr w:type="gramEnd"/>
      <w:r>
        <w:rPr>
          <w:rFonts w:ascii="Cardo" w:eastAsia="Cardo" w:hAnsi="Cardo" w:cs="Cardo"/>
          <w:sz w:val="24"/>
          <w:szCs w:val="24"/>
        </w:rPr>
        <w:t xml:space="preserve"> object.</w:t>
      </w:r>
    </w:p>
    <w:p w14:paraId="6232C2C8" w14:textId="77777777" w:rsidR="008C68F0" w:rsidRDefault="00000000">
      <w:pPr>
        <w:numPr>
          <w:ilvl w:val="0"/>
          <w:numId w:val="2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Click on fields &amp; relationship → click on New.</w:t>
      </w:r>
    </w:p>
    <w:p w14:paraId="50674C32" w14:textId="77777777" w:rsidR="008C68F0" w:rsidRDefault="00000000">
      <w:pPr>
        <w:numPr>
          <w:ilvl w:val="0"/>
          <w:numId w:val="2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Select “Master-Detail relationship” as data type and click Next.</w:t>
      </w:r>
    </w:p>
    <w:p w14:paraId="25E2F654" w14:textId="77777777" w:rsidR="008C68F0" w:rsidRDefault="00000000">
      <w:pPr>
        <w:numPr>
          <w:ilvl w:val="0"/>
          <w:numId w:val="2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the related object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rice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mill”.</w:t>
      </w:r>
    </w:p>
    <w:p w14:paraId="0F10B808" w14:textId="77777777" w:rsidR="008C68F0" w:rsidRDefault="00000000">
      <w:pPr>
        <w:numPr>
          <w:ilvl w:val="0"/>
          <w:numId w:val="2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Give Field Label as “rice mill name” and click Next.</w:t>
      </w:r>
    </w:p>
    <w:p w14:paraId="0F70B146" w14:textId="77777777" w:rsidR="008C68F0" w:rsidRPr="0013360D" w:rsidRDefault="00000000">
      <w:pPr>
        <w:numPr>
          <w:ilvl w:val="0"/>
          <w:numId w:val="2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Next → Next → Save.</w:t>
      </w:r>
    </w:p>
    <w:p w14:paraId="263FD32F" w14:textId="77777777" w:rsidR="0013360D" w:rsidRDefault="0013360D">
      <w:pPr>
        <w:numPr>
          <w:ilvl w:val="0"/>
          <w:numId w:val="2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</w:p>
    <w:p w14:paraId="714D7DE7" w14:textId="77777777" w:rsidR="008C68F0" w:rsidRDefault="00000000">
      <w:pPr>
        <w:pStyle w:val="Heading2"/>
        <w:widowControl w:val="0"/>
        <w:spacing w:before="38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heading=h.2bn6wsx" w:colFirst="0" w:colLast="0"/>
      <w:bookmarkEnd w:id="21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Activity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4 :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Creating the Roll-up Summary </w:t>
      </w:r>
    </w:p>
    <w:p w14:paraId="3D4BB0E0" w14:textId="77777777" w:rsidR="008C68F0" w:rsidRDefault="00000000">
      <w:pPr>
        <w:pStyle w:val="Heading2"/>
        <w:widowControl w:val="0"/>
        <w:spacing w:before="38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2" w:name="_heading=h.qsh70q" w:colFirst="0" w:colLast="0"/>
      <w:bookmarkEnd w:id="22"/>
      <w:r>
        <w:rPr>
          <w:rFonts w:ascii="Times New Roman" w:eastAsia="Times New Roman" w:hAnsi="Times New Roman" w:cs="Times New Roman"/>
          <w:b/>
          <w:sz w:val="24"/>
          <w:szCs w:val="24"/>
        </w:rPr>
        <w:t>Creating the Roll-up summary field on supplier &amp; rice mill Objects.</w:t>
      </w:r>
    </w:p>
    <w:p w14:paraId="6607566B" w14:textId="65A84D71" w:rsidR="008C68F0" w:rsidRPr="0013360D" w:rsidRDefault="00000000" w:rsidP="0013360D">
      <w:pPr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sdt>
        <w:sdtPr>
          <w:rPr>
            <w:rFonts w:ascii="Times New Roman" w:hAnsi="Times New Roman" w:cs="Times New Roman"/>
            <w:sz w:val="24"/>
            <w:szCs w:val="24"/>
          </w:rPr>
          <w:tag w:val="goog_rdk_0"/>
          <w:id w:val="2051879967"/>
        </w:sdtPr>
        <w:sdtContent>
          <w:r w:rsidRPr="0013360D">
            <w:rPr>
              <w:rFonts w:ascii="Times New Roman" w:eastAsia="Arial Unicode MS" w:hAnsi="Times New Roman" w:cs="Times New Roman"/>
              <w:sz w:val="24"/>
              <w:szCs w:val="24"/>
            </w:rPr>
            <w:t>Go to setup → click on Object Manager → type object name(</w:t>
          </w:r>
        </w:sdtContent>
      </w:sdt>
      <w:r w:rsidRPr="0013360D">
        <w:rPr>
          <w:rFonts w:ascii="Times New Roman" w:eastAsia="Times New Roman" w:hAnsi="Times New Roman" w:cs="Times New Roman"/>
          <w:sz w:val="24"/>
          <w:szCs w:val="24"/>
        </w:rPr>
        <w:t>supplier</w:t>
      </w:r>
      <w:sdt>
        <w:sdtPr>
          <w:rPr>
            <w:rFonts w:ascii="Times New Roman" w:hAnsi="Times New Roman" w:cs="Times New Roman"/>
            <w:sz w:val="24"/>
            <w:szCs w:val="24"/>
          </w:rPr>
          <w:tag w:val="goog_rdk_1"/>
          <w:id w:val="-668020847"/>
        </w:sdtPr>
        <w:sdtContent>
          <w:r w:rsidRPr="0013360D">
            <w:rPr>
              <w:rFonts w:ascii="Times New Roman" w:eastAsia="Arial Unicode MS" w:hAnsi="Times New Roman" w:cs="Times New Roman"/>
              <w:sz w:val="24"/>
              <w:szCs w:val="24"/>
            </w:rPr>
            <w:t xml:space="preserve">) in search bar → click on the object. </w:t>
          </w:r>
        </w:sdtContent>
      </w:sdt>
    </w:p>
    <w:p w14:paraId="7315E260" w14:textId="01D9E7BB" w:rsidR="008C68F0" w:rsidRPr="0013360D" w:rsidRDefault="00000000" w:rsidP="0013360D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Cardo" w:hAnsi="Times New Roman" w:cs="Times New Roman"/>
          <w:sz w:val="24"/>
          <w:szCs w:val="24"/>
        </w:rPr>
        <w:t>Now click on “Fields &amp; Relationships” → New</w:t>
      </w:r>
    </w:p>
    <w:p w14:paraId="3E770899" w14:textId="77777777" w:rsidR="0013360D" w:rsidRPr="0013360D" w:rsidRDefault="00000000" w:rsidP="0013360D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Select the data type as “Rollup </w:t>
      </w:r>
      <w:proofErr w:type="gramStart"/>
      <w:r w:rsidRPr="0013360D">
        <w:rPr>
          <w:rFonts w:ascii="Times New Roman" w:eastAsia="Times New Roman" w:hAnsi="Times New Roman" w:cs="Times New Roman"/>
          <w:sz w:val="24"/>
          <w:szCs w:val="24"/>
        </w:rPr>
        <w:t>summary ”,and</w:t>
      </w:r>
      <w:proofErr w:type="gramEnd"/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 click Next.</w:t>
      </w:r>
    </w:p>
    <w:p w14:paraId="3F69A9A3" w14:textId="419B93F2" w:rsidR="008C68F0" w:rsidRPr="0013360D" w:rsidRDefault="00000000" w:rsidP="0013360D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Give the Field label as </w:t>
      </w:r>
      <w:proofErr w:type="gramStart"/>
      <w:r w:rsidRPr="0013360D">
        <w:rPr>
          <w:rFonts w:ascii="Times New Roman" w:eastAsia="Times New Roman" w:hAnsi="Times New Roman" w:cs="Times New Roman"/>
          <w:sz w:val="24"/>
          <w:szCs w:val="24"/>
        </w:rPr>
        <w:t>“ sum</w:t>
      </w:r>
      <w:proofErr w:type="gramEnd"/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 of rice distributed ”,Field Name will be Auto generated, and click Next.</w:t>
      </w:r>
    </w:p>
    <w:p w14:paraId="539DBA37" w14:textId="77777777" w:rsidR="008C68F0" w:rsidRPr="0013360D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Select the summarized object as </w:t>
      </w:r>
      <w:proofErr w:type="gramStart"/>
      <w:r w:rsidRPr="0013360D">
        <w:rPr>
          <w:rFonts w:ascii="Times New Roman" w:eastAsia="Times New Roman" w:hAnsi="Times New Roman" w:cs="Times New Roman"/>
          <w:sz w:val="24"/>
          <w:szCs w:val="24"/>
        </w:rPr>
        <w:t>“ rice</w:t>
      </w:r>
      <w:proofErr w:type="gramEnd"/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 details ”.</w:t>
      </w:r>
    </w:p>
    <w:p w14:paraId="64FDAE50" w14:textId="77777777" w:rsidR="008C68F0" w:rsidRPr="0013360D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>Select the Rollup type as “sum</w:t>
      </w:r>
      <w:proofErr w:type="gramStart"/>
      <w:r w:rsidRPr="0013360D">
        <w:rPr>
          <w:rFonts w:ascii="Times New Roman" w:eastAsia="Times New Roman" w:hAnsi="Times New Roman" w:cs="Times New Roman"/>
          <w:sz w:val="24"/>
          <w:szCs w:val="24"/>
        </w:rPr>
        <w:t>”.</w:t>
      </w:r>
      <w:proofErr w:type="gramEnd"/>
    </w:p>
    <w:p w14:paraId="0D8DBE33" w14:textId="22E2F255" w:rsidR="008C68F0" w:rsidRPr="0013360D" w:rsidRDefault="00000000" w:rsidP="0013360D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Cardo" w:hAnsi="Times New Roman" w:cs="Times New Roman"/>
          <w:sz w:val="24"/>
          <w:szCs w:val="24"/>
        </w:rPr>
        <w:t xml:space="preserve">Select the field to aggregate as </w:t>
      </w:r>
      <w:proofErr w:type="gramStart"/>
      <w:r w:rsidRPr="0013360D">
        <w:rPr>
          <w:rFonts w:ascii="Times New Roman" w:eastAsia="Cardo" w:hAnsi="Times New Roman" w:cs="Times New Roman"/>
          <w:sz w:val="24"/>
          <w:szCs w:val="24"/>
        </w:rPr>
        <w:t>“ rice</w:t>
      </w:r>
      <w:proofErr w:type="gramEnd"/>
      <w:r w:rsidRPr="0013360D">
        <w:rPr>
          <w:rFonts w:ascii="Times New Roman" w:eastAsia="Cardo" w:hAnsi="Times New Roman" w:cs="Times New Roman"/>
          <w:sz w:val="24"/>
          <w:szCs w:val="24"/>
        </w:rPr>
        <w:t xml:space="preserve"> distributed ”, and click Next → Next → Save.</w:t>
      </w:r>
    </w:p>
    <w:p w14:paraId="11C668F2" w14:textId="77777777" w:rsidR="008C68F0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Follow the same steps for the rice mill Object from 1 to 3</w:t>
      </w:r>
    </w:p>
    <w:p w14:paraId="03B4CB28" w14:textId="77777777" w:rsidR="008C68F0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Give the Field label as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rice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distributed to shops ”,Field Name will be Auto generated, and click Next.</w:t>
      </w:r>
    </w:p>
    <w:p w14:paraId="49E27CB2" w14:textId="77777777" w:rsidR="008C68F0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the summarized object as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rice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details ”.</w:t>
      </w:r>
    </w:p>
    <w:p w14:paraId="10D6973A" w14:textId="77777777" w:rsidR="008C68F0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Rollup type as “sum”.</w:t>
      </w:r>
    </w:p>
    <w:p w14:paraId="13744864" w14:textId="77777777" w:rsidR="008C68F0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Select the field to aggregate as </w:t>
      </w:r>
      <w:proofErr w:type="gramStart"/>
      <w:r>
        <w:rPr>
          <w:rFonts w:ascii="Cardo" w:eastAsia="Cardo" w:hAnsi="Cardo" w:cs="Cardo"/>
          <w:sz w:val="24"/>
          <w:szCs w:val="24"/>
        </w:rPr>
        <w:t>“ rice</w:t>
      </w:r>
      <w:proofErr w:type="gramEnd"/>
      <w:r>
        <w:rPr>
          <w:rFonts w:ascii="Cardo" w:eastAsia="Cardo" w:hAnsi="Cardo" w:cs="Cardo"/>
          <w:sz w:val="24"/>
          <w:szCs w:val="24"/>
        </w:rPr>
        <w:t xml:space="preserve"> distributed ”, and click Next → Next → Save.</w:t>
      </w:r>
    </w:p>
    <w:p w14:paraId="6F09E045" w14:textId="77777777" w:rsidR="008C68F0" w:rsidRPr="0013360D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3360D">
        <w:rPr>
          <w:rFonts w:ascii="Times New Roman" w:eastAsia="Times New Roman" w:hAnsi="Times New Roman" w:cs="Times New Roman"/>
          <w:b/>
          <w:sz w:val="24"/>
          <w:szCs w:val="24"/>
        </w:rPr>
        <w:t>Note :</w:t>
      </w:r>
      <w:proofErr w:type="gramEnd"/>
      <w:r w:rsidRPr="0013360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3360D">
        <w:rPr>
          <w:rFonts w:ascii="Times New Roman" w:eastAsia="Times New Roman" w:hAnsi="Times New Roman" w:cs="Times New Roman"/>
          <w:sz w:val="24"/>
          <w:szCs w:val="24"/>
        </w:rPr>
        <w:t>create the field as  “ rice taken by shops in kgs”  using number datatype in consumer object</w:t>
      </w:r>
    </w:p>
    <w:p w14:paraId="68ED9CE4" w14:textId="77777777" w:rsidR="008C68F0" w:rsidRPr="0013360D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>Follow the same steps for the rice mill Object from 1 to 3</w:t>
      </w:r>
    </w:p>
    <w:p w14:paraId="7EA8D155" w14:textId="77777777" w:rsidR="008C68F0" w:rsidRPr="0013360D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Give the Field label as </w:t>
      </w:r>
      <w:proofErr w:type="gramStart"/>
      <w:r w:rsidRPr="0013360D">
        <w:rPr>
          <w:rFonts w:ascii="Times New Roman" w:eastAsia="Times New Roman" w:hAnsi="Times New Roman" w:cs="Times New Roman"/>
          <w:sz w:val="24"/>
          <w:szCs w:val="24"/>
        </w:rPr>
        <w:t>“ rice</w:t>
      </w:r>
      <w:proofErr w:type="gramEnd"/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 taken ”,Field Name will be Auto generated, and click Next.</w:t>
      </w:r>
    </w:p>
    <w:p w14:paraId="2D73A969" w14:textId="77777777" w:rsidR="008C68F0" w:rsidRPr="0013360D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Select the summarized object as </w:t>
      </w:r>
      <w:proofErr w:type="gramStart"/>
      <w:r w:rsidRPr="0013360D">
        <w:rPr>
          <w:rFonts w:ascii="Times New Roman" w:eastAsia="Times New Roman" w:hAnsi="Times New Roman" w:cs="Times New Roman"/>
          <w:sz w:val="24"/>
          <w:szCs w:val="24"/>
        </w:rPr>
        <w:t>“ consumer</w:t>
      </w:r>
      <w:proofErr w:type="gramEnd"/>
      <w:r w:rsidRPr="0013360D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4936DA9D" w14:textId="77777777" w:rsidR="008C68F0" w:rsidRPr="0013360D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>Select the Rollup type as “sum”.</w:t>
      </w:r>
    </w:p>
    <w:p w14:paraId="586D9F16" w14:textId="77777777" w:rsidR="008C68F0" w:rsidRPr="0013360D" w:rsidRDefault="00000000">
      <w:pPr>
        <w:numPr>
          <w:ilvl w:val="0"/>
          <w:numId w:val="4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Cardo" w:hAnsi="Times New Roman" w:cs="Times New Roman"/>
          <w:sz w:val="24"/>
          <w:szCs w:val="24"/>
        </w:rPr>
        <w:t xml:space="preserve">Select the field to aggregate as </w:t>
      </w:r>
      <w:proofErr w:type="gramStart"/>
      <w:r w:rsidRPr="0013360D">
        <w:rPr>
          <w:rFonts w:ascii="Times New Roman" w:eastAsia="Cardo" w:hAnsi="Times New Roman" w:cs="Times New Roman"/>
          <w:sz w:val="24"/>
          <w:szCs w:val="24"/>
        </w:rPr>
        <w:t>“ rice</w:t>
      </w:r>
      <w:proofErr w:type="gramEnd"/>
      <w:r w:rsidRPr="0013360D">
        <w:rPr>
          <w:rFonts w:ascii="Times New Roman" w:eastAsia="Cardo" w:hAnsi="Times New Roman" w:cs="Times New Roman"/>
          <w:sz w:val="24"/>
          <w:szCs w:val="24"/>
        </w:rPr>
        <w:t xml:space="preserve"> taken in shops ”, and click Next → Next → Save.</w:t>
      </w:r>
    </w:p>
    <w:p w14:paraId="007CF7F9" w14:textId="77777777" w:rsidR="008C68F0" w:rsidRDefault="008C68F0"/>
    <w:p w14:paraId="5541AAED" w14:textId="77777777" w:rsidR="008C68F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472B07" w14:textId="77777777" w:rsidR="008C68F0" w:rsidRPr="0013360D" w:rsidRDefault="00000000">
      <w:pPr>
        <w:pStyle w:val="Heading2"/>
        <w:widowControl w:val="0"/>
        <w:spacing w:before="38" w:line="240" w:lineRule="auto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23" w:name="_heading=h.3as4poj" w:colFirst="0" w:colLast="0"/>
      <w:bookmarkEnd w:id="23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Activity </w:t>
      </w:r>
      <w:proofErr w:type="gramStart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5 :</w:t>
      </w:r>
      <w:proofErr w:type="gramEnd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Creating  Fields in Objects</w:t>
      </w:r>
    </w:p>
    <w:p w14:paraId="6C4A842E" w14:textId="77777777" w:rsidR="008C68F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Creating the number field in rice details object </w:t>
      </w:r>
    </w:p>
    <w:p w14:paraId="01BDD459" w14:textId="77777777" w:rsidR="008C68F0" w:rsidRPr="0013360D" w:rsidRDefault="00000000">
      <w:pPr>
        <w:numPr>
          <w:ilvl w:val="0"/>
          <w:numId w:val="3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Cardo" w:hAnsi="Times New Roman" w:cs="Times New Roman"/>
          <w:sz w:val="24"/>
          <w:szCs w:val="24"/>
        </w:rPr>
        <w:t xml:space="preserve">Go to the setup page → click on object manager → From drop down click edit </w:t>
      </w:r>
      <w:proofErr w:type="gramStart"/>
      <w:r w:rsidRPr="0013360D">
        <w:rPr>
          <w:rFonts w:ascii="Times New Roman" w:eastAsia="Cardo" w:hAnsi="Times New Roman" w:cs="Times New Roman"/>
          <w:sz w:val="24"/>
          <w:szCs w:val="24"/>
        </w:rPr>
        <w:t xml:space="preserve">for  </w:t>
      </w:r>
      <w:proofErr w:type="spellStart"/>
      <w:r w:rsidRPr="0013360D">
        <w:rPr>
          <w:rFonts w:ascii="Times New Roman" w:eastAsia="Cardo" w:hAnsi="Times New Roman" w:cs="Times New Roman"/>
          <w:sz w:val="24"/>
          <w:szCs w:val="24"/>
        </w:rPr>
        <w:t>rice</w:t>
      </w:r>
      <w:proofErr w:type="spellEnd"/>
      <w:proofErr w:type="gramEnd"/>
      <w:r w:rsidRPr="0013360D">
        <w:rPr>
          <w:rFonts w:ascii="Times New Roman" w:eastAsia="Cardo" w:hAnsi="Times New Roman" w:cs="Times New Roman"/>
          <w:sz w:val="24"/>
          <w:szCs w:val="24"/>
        </w:rPr>
        <w:t xml:space="preserve"> details object.</w:t>
      </w:r>
    </w:p>
    <w:p w14:paraId="7EDD2303" w14:textId="79F963BC" w:rsidR="008C68F0" w:rsidRPr="0013360D" w:rsidRDefault="00000000" w:rsidP="0013360D">
      <w:pPr>
        <w:numPr>
          <w:ilvl w:val="0"/>
          <w:numId w:val="3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Cardo" w:hAnsi="Times New Roman" w:cs="Times New Roman"/>
          <w:sz w:val="24"/>
          <w:szCs w:val="24"/>
        </w:rPr>
        <w:t>Click on fields &amp; relationship → click on New.</w:t>
      </w:r>
    </w:p>
    <w:p w14:paraId="04951697" w14:textId="2A9A6BA1" w:rsidR="008C68F0" w:rsidRPr="0013360D" w:rsidRDefault="00000000">
      <w:pPr>
        <w:widowControl w:val="0"/>
        <w:numPr>
          <w:ilvl w:val="0"/>
          <w:numId w:val="34"/>
        </w:numPr>
        <w:spacing w:before="38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>Select Data type as “</w:t>
      </w:r>
      <w:r w:rsidR="009D2007" w:rsidRPr="0013360D">
        <w:rPr>
          <w:rFonts w:ascii="Times New Roman" w:eastAsia="Times New Roman" w:hAnsi="Times New Roman" w:cs="Times New Roman"/>
          <w:sz w:val="24"/>
          <w:szCs w:val="24"/>
        </w:rPr>
        <w:t>Number</w:t>
      </w:r>
      <w:r w:rsidRPr="0013360D">
        <w:rPr>
          <w:rFonts w:ascii="Times New Roman" w:eastAsia="Times New Roman" w:hAnsi="Times New Roman" w:cs="Times New Roman"/>
          <w:sz w:val="24"/>
          <w:szCs w:val="24"/>
        </w:rPr>
        <w:t>” and click Next.</w:t>
      </w:r>
    </w:p>
    <w:p w14:paraId="49CA5784" w14:textId="4F180C79" w:rsidR="008C68F0" w:rsidRPr="0013360D" w:rsidRDefault="00000000" w:rsidP="0013360D">
      <w:pPr>
        <w:widowControl w:val="0"/>
        <w:numPr>
          <w:ilvl w:val="0"/>
          <w:numId w:val="34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Given the Field Label as </w:t>
      </w:r>
      <w:proofErr w:type="gramStart"/>
      <w:r w:rsidRPr="0013360D">
        <w:rPr>
          <w:rFonts w:ascii="Times New Roman" w:eastAsia="Times New Roman" w:hAnsi="Times New Roman" w:cs="Times New Roman"/>
          <w:sz w:val="24"/>
          <w:szCs w:val="24"/>
        </w:rPr>
        <w:t>“ supplier</w:t>
      </w:r>
      <w:proofErr w:type="gramEnd"/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  name ” and length as “ 5 ”.</w:t>
      </w:r>
    </w:p>
    <w:p w14:paraId="728C41BC" w14:textId="77777777" w:rsidR="008C68F0" w:rsidRDefault="00000000">
      <w:pPr>
        <w:widowControl w:val="0"/>
        <w:numPr>
          <w:ilvl w:val="0"/>
          <w:numId w:val="34"/>
        </w:numPr>
        <w:spacing w:before="38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Cardo" w:hAnsi="Times New Roman" w:cs="Times New Roman"/>
          <w:sz w:val="24"/>
          <w:szCs w:val="24"/>
        </w:rPr>
        <w:lastRenderedPageBreak/>
        <w:t>Field Name will be auto populated, and click on Next→ Next → Save</w:t>
      </w:r>
      <w:r>
        <w:rPr>
          <w:rFonts w:ascii="Cardo" w:eastAsia="Cardo" w:hAnsi="Cardo" w:cs="Cardo"/>
          <w:sz w:val="24"/>
          <w:szCs w:val="24"/>
        </w:rPr>
        <w:t>.</w:t>
      </w:r>
    </w:p>
    <w:p w14:paraId="09C2C0E3" w14:textId="77777777" w:rsidR="008C68F0" w:rsidRDefault="008C68F0">
      <w:pPr>
        <w:widowControl w:val="0"/>
        <w:spacing w:before="38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6E740C" w14:textId="77777777" w:rsidR="008C68F0" w:rsidRPr="0013360D" w:rsidRDefault="00000000">
      <w:pPr>
        <w:pStyle w:val="Heading2"/>
        <w:widowControl w:val="0"/>
        <w:spacing w:before="38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</w:pPr>
      <w:bookmarkStart w:id="24" w:name="_heading=h.1pxezwc" w:colFirst="0" w:colLast="0"/>
      <w:bookmarkEnd w:id="24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Activity 6: </w:t>
      </w:r>
      <w:proofErr w:type="gramStart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Creating  Fields</w:t>
      </w:r>
      <w:proofErr w:type="gramEnd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in rice mill Objects</w:t>
      </w:r>
    </w:p>
    <w:p w14:paraId="1B66B0F3" w14:textId="77777777" w:rsidR="008C68F0" w:rsidRDefault="008C68F0">
      <w:pPr>
        <w:ind w:left="720"/>
        <w:rPr>
          <w:b/>
        </w:rPr>
      </w:pPr>
    </w:p>
    <w:p w14:paraId="4D9F23C8" w14:textId="77777777" w:rsidR="008C68F0" w:rsidRDefault="00000000">
      <w:pPr>
        <w:widowControl w:val="0"/>
        <w:numPr>
          <w:ilvl w:val="0"/>
          <w:numId w:val="58"/>
        </w:numPr>
        <w:spacing w:before="38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Data type as “Number” and click Next.</w:t>
      </w:r>
    </w:p>
    <w:p w14:paraId="6D2C90C3" w14:textId="7536FC3D" w:rsidR="008C68F0" w:rsidRDefault="00000000">
      <w:pPr>
        <w:widowControl w:val="0"/>
        <w:numPr>
          <w:ilvl w:val="0"/>
          <w:numId w:val="58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Given the Field Label as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rice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price/kg ” and length as “ 5 ”</w:t>
      </w:r>
      <w:r w:rsidR="0013360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FB0572" w14:textId="77777777" w:rsidR="0013360D" w:rsidRDefault="0013360D" w:rsidP="0013360D">
      <w:pPr>
        <w:widowControl w:val="0"/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</w:p>
    <w:p w14:paraId="61BA7243" w14:textId="77777777" w:rsidR="008C68F0" w:rsidRDefault="00000000">
      <w:pPr>
        <w:pStyle w:val="Heading2"/>
        <w:widowControl w:val="0"/>
        <w:spacing w:before="38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" w:name="_heading=h.49x2ik5" w:colFirst="0" w:colLast="0"/>
      <w:bookmarkEnd w:id="25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Activity 7: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Creating  Fields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consumer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Objects</w:t>
      </w:r>
    </w:p>
    <w:tbl>
      <w:tblPr>
        <w:tblStyle w:val="a1"/>
        <w:tblpPr w:leftFromText="180" w:rightFromText="180" w:vertAnchor="text" w:horzAnchor="margin" w:tblpXSpec="center" w:tblpY="208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5"/>
        <w:gridCol w:w="2130"/>
        <w:gridCol w:w="5265"/>
      </w:tblGrid>
      <w:tr w:rsidR="0013360D" w14:paraId="6C3804B5" w14:textId="77777777" w:rsidTr="0013360D">
        <w:trPr>
          <w:trHeight w:val="720"/>
        </w:trPr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5EA86" w14:textId="77777777" w:rsidR="0013360D" w:rsidRDefault="0013360D" w:rsidP="001336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S.no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3195C" w14:textId="77777777" w:rsidR="0013360D" w:rsidRDefault="0013360D" w:rsidP="001336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Object name</w:t>
            </w:r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08981" w14:textId="77777777" w:rsidR="0013360D" w:rsidRDefault="0013360D" w:rsidP="001336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Fields                                          data type</w:t>
            </w:r>
          </w:p>
        </w:tc>
      </w:tr>
      <w:tr w:rsidR="0013360D" w14:paraId="22009638" w14:textId="77777777" w:rsidTr="0013360D">
        <w:trPr>
          <w:trHeight w:val="3105"/>
        </w:trPr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994B5" w14:textId="77777777" w:rsidR="0013360D" w:rsidRDefault="0013360D" w:rsidP="001336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AAE75" w14:textId="77777777" w:rsidR="0013360D" w:rsidRDefault="0013360D" w:rsidP="0013360D">
            <w:pPr>
              <w:spacing w:before="30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consumer</w:t>
            </w:r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39C03" w14:textId="77777777" w:rsidR="0013360D" w:rsidRDefault="0013360D" w:rsidP="0013360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2"/>
              <w:tblW w:w="5065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32"/>
              <w:gridCol w:w="2533"/>
            </w:tblGrid>
            <w:tr w:rsidR="0013360D" w14:paraId="69D74F67" w14:textId="77777777" w:rsidTr="00832421">
              <w:trPr>
                <w:trHeight w:val="860"/>
              </w:trPr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C75134D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First name</w:t>
                  </w:r>
                </w:p>
              </w:tc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272669C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Text</w:t>
                  </w:r>
                </w:p>
              </w:tc>
            </w:tr>
            <w:tr w:rsidR="0013360D" w14:paraId="2F6DD0D1" w14:textId="77777777" w:rsidTr="00832421">
              <w:trPr>
                <w:trHeight w:val="980"/>
              </w:trPr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40E0F5E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Last name</w:t>
                  </w:r>
                </w:p>
              </w:tc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A7040AC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Text</w:t>
                  </w:r>
                </w:p>
              </w:tc>
            </w:tr>
            <w:tr w:rsidR="0013360D" w14:paraId="38479B40" w14:textId="77777777" w:rsidTr="00832421">
              <w:trPr>
                <w:trHeight w:val="660"/>
              </w:trPr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2F09C99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Phone number</w:t>
                  </w:r>
                </w:p>
              </w:tc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3B455AE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phone</w:t>
                  </w:r>
                </w:p>
              </w:tc>
            </w:tr>
            <w:tr w:rsidR="0013360D" w14:paraId="3D290061" w14:textId="77777777" w:rsidTr="00832421">
              <w:trPr>
                <w:trHeight w:val="660"/>
              </w:trPr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E1BB214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email</w:t>
                  </w:r>
                </w:p>
              </w:tc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78B7C35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email</w:t>
                  </w:r>
                </w:p>
              </w:tc>
            </w:tr>
            <w:tr w:rsidR="0013360D" w14:paraId="4E99A293" w14:textId="77777777" w:rsidTr="00832421">
              <w:trPr>
                <w:trHeight w:val="660"/>
              </w:trPr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9005E48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Rice taken by shops</w:t>
                  </w:r>
                </w:p>
              </w:tc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2DD037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(length=5)</w:t>
                  </w:r>
                </w:p>
              </w:tc>
            </w:tr>
            <w:tr w:rsidR="0013360D" w14:paraId="7DE6A8DB" w14:textId="77777777" w:rsidTr="00832421">
              <w:trPr>
                <w:trHeight w:val="660"/>
              </w:trPr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6FEBE03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Rice type</w:t>
                  </w:r>
                </w:p>
              </w:tc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5CC666A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(Picklist values)</w:t>
                  </w:r>
                </w:p>
                <w:p w14:paraId="2D81A496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1.basmati</w:t>
                  </w:r>
                </w:p>
                <w:p w14:paraId="6193CB2F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2.normal rice</w:t>
                  </w:r>
                </w:p>
              </w:tc>
            </w:tr>
            <w:tr w:rsidR="0013360D" w14:paraId="50B2893F" w14:textId="77777777" w:rsidTr="00832421">
              <w:trPr>
                <w:trHeight w:val="660"/>
              </w:trPr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4E8D126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Mode of payment </w:t>
                  </w:r>
                </w:p>
              </w:tc>
              <w:tc>
                <w:tcPr>
                  <w:tcW w:w="253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2AC4E62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Picklist values </w:t>
                  </w:r>
                </w:p>
                <w:p w14:paraId="6747EC8D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numPr>
                      <w:ilvl w:val="0"/>
                      <w:numId w:val="14"/>
                    </w:num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Credit card</w:t>
                  </w:r>
                </w:p>
                <w:p w14:paraId="4D4ACD17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numPr>
                      <w:ilvl w:val="0"/>
                      <w:numId w:val="14"/>
                    </w:num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Debit card</w:t>
                  </w:r>
                </w:p>
                <w:p w14:paraId="49AACC76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numPr>
                      <w:ilvl w:val="0"/>
                      <w:numId w:val="14"/>
                    </w:num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Net banking </w:t>
                  </w:r>
                </w:p>
                <w:p w14:paraId="3872B44B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numPr>
                      <w:ilvl w:val="0"/>
                      <w:numId w:val="14"/>
                    </w:num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UPI</w:t>
                  </w:r>
                </w:p>
                <w:p w14:paraId="237B6A87" w14:textId="77777777" w:rsidR="0013360D" w:rsidRDefault="0013360D" w:rsidP="0013360D">
                  <w:pPr>
                    <w:framePr w:hSpace="180" w:wrap="around" w:vAnchor="text" w:hAnchor="margin" w:xAlign="center" w:y="208"/>
                    <w:widowControl w:val="0"/>
                    <w:numPr>
                      <w:ilvl w:val="0"/>
                      <w:numId w:val="14"/>
                    </w:num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ab/>
                  </w:r>
                </w:p>
              </w:tc>
            </w:tr>
          </w:tbl>
          <w:p w14:paraId="6C48054F" w14:textId="77777777" w:rsidR="0013360D" w:rsidRDefault="0013360D" w:rsidP="0013360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B613BD1" w14:textId="77777777" w:rsidR="0013360D" w:rsidRDefault="0013360D" w:rsidP="0013360D">
      <w:pPr>
        <w:widowControl w:val="0"/>
        <w:spacing w:before="38" w:line="240" w:lineRule="auto"/>
      </w:pPr>
      <w:bookmarkStart w:id="26" w:name="_heading=h.2p2csry" w:colFirst="0" w:colLast="0"/>
      <w:bookmarkEnd w:id="26"/>
    </w:p>
    <w:p w14:paraId="234F5EE1" w14:textId="2A214D77" w:rsidR="008C68F0" w:rsidRDefault="00000000" w:rsidP="0013360D">
      <w:pPr>
        <w:widowControl w:val="0"/>
        <w:spacing w:before="38"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lastRenderedPageBreak/>
        <w:t xml:space="preserve">Activity </w:t>
      </w:r>
      <w:proofErr w:type="gramStart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8 :</w:t>
      </w:r>
      <w:proofErr w:type="gramEnd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Creating Cross Object Formula Field in consumer Object</w:t>
      </w:r>
    </w:p>
    <w:p w14:paraId="1E02C52C" w14:textId="77777777" w:rsidR="0013360D" w:rsidRPr="0013360D" w:rsidRDefault="0013360D" w:rsidP="0013360D">
      <w:pPr>
        <w:widowControl w:val="0"/>
        <w:spacing w:before="38"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</w:p>
    <w:p w14:paraId="36F7ABBD" w14:textId="77777777" w:rsidR="008C68F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Note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check whether the fields mentioned in the formula field are created or not , if not go to activity 9 and create those fields mentioned in consumer object.</w:t>
      </w:r>
    </w:p>
    <w:p w14:paraId="56844EDF" w14:textId="77777777" w:rsidR="008C68F0" w:rsidRDefault="008C68F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D2995B" w14:textId="77777777" w:rsidR="008C68F0" w:rsidRDefault="00000000">
      <w:pPr>
        <w:numPr>
          <w:ilvl w:val="0"/>
          <w:numId w:val="15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2"/>
          <w:id w:val="1722631797"/>
        </w:sdtPr>
        <w:sdtContent>
          <w:r>
            <w:rPr>
              <w:rFonts w:ascii="Arial Unicode MS" w:eastAsia="Arial Unicode MS" w:hAnsi="Arial Unicode MS" w:cs="Arial Unicode MS"/>
            </w:rPr>
            <w:t>Go to setup → click on Object Manager → type object name(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>consumer</w:t>
      </w:r>
      <w:sdt>
        <w:sdtPr>
          <w:tag w:val="goog_rdk_3"/>
          <w:id w:val="1303272328"/>
        </w:sdtPr>
        <w:sdtContent>
          <w:r>
            <w:rPr>
              <w:rFonts w:ascii="Arial Unicode MS" w:eastAsia="Arial Unicode MS" w:hAnsi="Arial Unicode MS" w:cs="Arial Unicode MS"/>
            </w:rPr>
            <w:t xml:space="preserve">) in search bar → click on the object. </w:t>
          </w:r>
        </w:sdtContent>
      </w:sdt>
    </w:p>
    <w:p w14:paraId="2651F175" w14:textId="77777777" w:rsidR="008C68F0" w:rsidRDefault="00000000">
      <w:pPr>
        <w:numPr>
          <w:ilvl w:val="0"/>
          <w:numId w:val="15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Click on fields &amp; relationship → click on New.</w:t>
      </w:r>
    </w:p>
    <w:p w14:paraId="30A8CE3A" w14:textId="77777777" w:rsidR="008C68F0" w:rsidRDefault="00000000">
      <w:pPr>
        <w:widowControl w:val="0"/>
        <w:numPr>
          <w:ilvl w:val="0"/>
          <w:numId w:val="15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Data type as “Formula” and click Next.</w:t>
      </w:r>
    </w:p>
    <w:p w14:paraId="28419D4C" w14:textId="63E69C44" w:rsidR="008C68F0" w:rsidRPr="0013360D" w:rsidRDefault="00000000" w:rsidP="0013360D">
      <w:pPr>
        <w:widowControl w:val="0"/>
        <w:numPr>
          <w:ilvl w:val="0"/>
          <w:numId w:val="15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Give Field Label and Field Name as “Amount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Paid ”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select formula return type as “Number” and click next.</w:t>
      </w:r>
    </w:p>
    <w:p w14:paraId="783C2EB1" w14:textId="77777777" w:rsidR="008C68F0" w:rsidRDefault="00000000">
      <w:pPr>
        <w:widowControl w:val="0"/>
        <w:numPr>
          <w:ilvl w:val="0"/>
          <w:numId w:val="15"/>
        </w:numPr>
        <w:spacing w:before="38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Insert fields formula should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 :</w:t>
      </w:r>
      <w:proofErr w:type="gramEnd"/>
    </w:p>
    <w:p w14:paraId="37D84472" w14:textId="77777777" w:rsidR="008C68F0" w:rsidRDefault="00000000">
      <w:pPr>
        <w:widowControl w:val="0"/>
        <w:spacing w:before="38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rice_taken_by_shops__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*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rice_mill_name__r.rice_price_kg__c</w:t>
      </w:r>
      <w:proofErr w:type="spellEnd"/>
    </w:p>
    <w:p w14:paraId="7EC6A4E6" w14:textId="77777777" w:rsidR="008C68F0" w:rsidRDefault="008C68F0">
      <w:pPr>
        <w:widowControl w:val="0"/>
        <w:spacing w:before="38" w:line="240" w:lineRule="auto"/>
        <w:ind w:firstLine="425"/>
        <w:rPr>
          <w:rFonts w:ascii="Times New Roman" w:eastAsia="Times New Roman" w:hAnsi="Times New Roman" w:cs="Times New Roman"/>
          <w:sz w:val="24"/>
          <w:szCs w:val="24"/>
        </w:rPr>
      </w:pPr>
    </w:p>
    <w:p w14:paraId="25B10371" w14:textId="77777777" w:rsidR="008C68F0" w:rsidRDefault="00000000">
      <w:pPr>
        <w:widowControl w:val="0"/>
        <w:numPr>
          <w:ilvl w:val="0"/>
          <w:numId w:val="15"/>
        </w:numPr>
        <w:spacing w:before="38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Under Advanced Formula write down the formula and click “Check Syntax”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Save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A13FE2" w14:textId="00A36BC7" w:rsidR="008C68F0" w:rsidRPr="0013360D" w:rsidRDefault="00000000" w:rsidP="0013360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39B92FF" wp14:editId="2263189B">
            <wp:extent cx="5943600" cy="2628900"/>
            <wp:effectExtent l="0" t="0" r="0" b="0"/>
            <wp:docPr id="9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Creating the Formula field in consumer Object </w:t>
      </w:r>
    </w:p>
    <w:p w14:paraId="4B1C941F" w14:textId="77777777" w:rsidR="008C68F0" w:rsidRDefault="00000000">
      <w:pPr>
        <w:widowControl w:val="0"/>
        <w:spacing w:before="38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Note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check whether that the fields that mentioned in the formula field are created are not , if not go to activity 9 and create that fields mentioned in consumer object</w:t>
      </w:r>
    </w:p>
    <w:p w14:paraId="226B4CFE" w14:textId="77777777" w:rsidR="008C68F0" w:rsidRDefault="00000000">
      <w:pPr>
        <w:widowControl w:val="0"/>
        <w:numPr>
          <w:ilvl w:val="0"/>
          <w:numId w:val="26"/>
        </w:numPr>
        <w:spacing w:before="38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4"/>
          <w:id w:val="-1122536120"/>
        </w:sdtPr>
        <w:sdtContent>
          <w:r>
            <w:rPr>
              <w:rFonts w:ascii="Arial Unicode MS" w:eastAsia="Arial Unicode MS" w:hAnsi="Arial Unicode MS" w:cs="Arial Unicode MS"/>
            </w:rPr>
            <w:t>Go to setup → click on Object Manager → type object name(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>consumer)</w:t>
      </w:r>
      <w:sdt>
        <w:sdtPr>
          <w:tag w:val="goog_rdk_5"/>
          <w:id w:val="-1717730531"/>
        </w:sdtPr>
        <w:sdtContent>
          <w:r>
            <w:rPr>
              <w:rFonts w:ascii="Arial Unicode MS" w:eastAsia="Arial Unicode MS" w:hAnsi="Arial Unicode MS" w:cs="Arial Unicode MS"/>
            </w:rPr>
            <w:t xml:space="preserve"> in search bar → click on the object. </w:t>
          </w:r>
        </w:sdtContent>
      </w:sdt>
    </w:p>
    <w:p w14:paraId="09757D0D" w14:textId="77777777" w:rsidR="008C68F0" w:rsidRDefault="00000000">
      <w:pPr>
        <w:widowControl w:val="0"/>
        <w:numPr>
          <w:ilvl w:val="0"/>
          <w:numId w:val="26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Click on fields &amp; relationship → click on New.</w:t>
      </w:r>
    </w:p>
    <w:p w14:paraId="7B4B07DA" w14:textId="77777777" w:rsidR="008C68F0" w:rsidRDefault="00000000">
      <w:pPr>
        <w:widowControl w:val="0"/>
        <w:numPr>
          <w:ilvl w:val="0"/>
          <w:numId w:val="26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Data type as “Formula” and click Next.</w:t>
      </w:r>
    </w:p>
    <w:p w14:paraId="087935E0" w14:textId="77777777" w:rsidR="008C68F0" w:rsidRDefault="00000000">
      <w:pPr>
        <w:widowControl w:val="0"/>
        <w:numPr>
          <w:ilvl w:val="0"/>
          <w:numId w:val="26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Give Field Label and Field Name as “Consumer Name” and select formula return type as “TEXT” and click next.</w:t>
      </w:r>
    </w:p>
    <w:p w14:paraId="2D1499A2" w14:textId="77777777" w:rsidR="008C68F0" w:rsidRDefault="00000000">
      <w:pPr>
        <w:widowControl w:val="0"/>
        <w:numPr>
          <w:ilvl w:val="0"/>
          <w:numId w:val="26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Insert field formula should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First_Name__c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 + ' ' +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Last_Name__c</w:t>
      </w:r>
      <w:proofErr w:type="spellEnd"/>
    </w:p>
    <w:p w14:paraId="0A56ABBB" w14:textId="77777777" w:rsidR="008C68F0" w:rsidRDefault="00000000">
      <w:pPr>
        <w:widowControl w:val="0"/>
        <w:numPr>
          <w:ilvl w:val="0"/>
          <w:numId w:val="26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“Check Syntax”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Save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06CA2C" w14:textId="77777777" w:rsidR="008C68F0" w:rsidRDefault="00000000">
      <w:pPr>
        <w:widowControl w:val="0"/>
        <w:numPr>
          <w:ilvl w:val="0"/>
          <w:numId w:val="26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EB3AF3A" wp14:editId="5E561165">
            <wp:extent cx="5943600" cy="2717800"/>
            <wp:effectExtent l="0" t="0" r="0" b="0"/>
            <wp:docPr id="9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8F721" w14:textId="77777777" w:rsidR="008C68F0" w:rsidRDefault="008C68F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3D634F" w14:textId="77777777" w:rsidR="008C68F0" w:rsidRPr="0013360D" w:rsidRDefault="00000000">
      <w:pPr>
        <w:pStyle w:val="Heading2"/>
        <w:widowControl w:val="0"/>
        <w:spacing w:before="38" w:line="240" w:lineRule="auto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27" w:name="_heading=h.147n2zr" w:colFirst="0" w:colLast="0"/>
      <w:bookmarkEnd w:id="27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Activity </w:t>
      </w:r>
      <w:proofErr w:type="gramStart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9 :</w:t>
      </w:r>
      <w:proofErr w:type="gramEnd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Creating the validation rule </w:t>
      </w:r>
    </w:p>
    <w:p w14:paraId="0925FDA2" w14:textId="77777777" w:rsidR="008C68F0" w:rsidRDefault="008C68F0">
      <w:pPr>
        <w:rPr>
          <w:color w:val="080707"/>
          <w:sz w:val="21"/>
          <w:szCs w:val="21"/>
          <w:highlight w:val="white"/>
        </w:rPr>
      </w:pPr>
    </w:p>
    <w:p w14:paraId="117FE8E0" w14:textId="77777777" w:rsidR="008C68F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Creating the validation rule for phone number field 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consumer  object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315959D" w14:textId="77777777" w:rsidR="008C68F0" w:rsidRDefault="008C68F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19A9BD" w14:textId="77777777" w:rsidR="008C68F0" w:rsidRDefault="00000000">
      <w:pPr>
        <w:widowControl w:val="0"/>
        <w:spacing w:before="38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Note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check whether the fields mentioned in the formula field are created or not , if not go to activity 9 and create those fields mentioned in consumer object.</w:t>
      </w:r>
    </w:p>
    <w:p w14:paraId="59917B52" w14:textId="77777777" w:rsidR="008C68F0" w:rsidRDefault="008C68F0">
      <w:pPr>
        <w:widowControl w:val="0"/>
        <w:spacing w:before="38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34D374" w14:textId="77777777" w:rsidR="008C68F0" w:rsidRDefault="00000000">
      <w:pPr>
        <w:numPr>
          <w:ilvl w:val="0"/>
          <w:numId w:val="55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Go to the setup page → click on object manager → From drop down click edit </w:t>
      </w:r>
      <w:proofErr w:type="gramStart"/>
      <w:r>
        <w:rPr>
          <w:rFonts w:ascii="Cardo" w:eastAsia="Cardo" w:hAnsi="Cardo" w:cs="Cardo"/>
          <w:sz w:val="24"/>
          <w:szCs w:val="24"/>
        </w:rPr>
        <w:t>for  consumer</w:t>
      </w:r>
      <w:proofErr w:type="gramEnd"/>
      <w:r>
        <w:rPr>
          <w:rFonts w:ascii="Cardo" w:eastAsia="Cardo" w:hAnsi="Cardo" w:cs="Cardo"/>
          <w:sz w:val="24"/>
          <w:szCs w:val="24"/>
        </w:rPr>
        <w:t xml:space="preserve"> object.</w:t>
      </w:r>
    </w:p>
    <w:p w14:paraId="2EA0DABD" w14:textId="77777777" w:rsidR="008C68F0" w:rsidRDefault="00000000">
      <w:pPr>
        <w:numPr>
          <w:ilvl w:val="0"/>
          <w:numId w:val="55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Click on the validation rule → click New.</w:t>
      </w:r>
    </w:p>
    <w:p w14:paraId="6BF45714" w14:textId="77777777" w:rsidR="008C68F0" w:rsidRDefault="008C68F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BD92FA" w14:textId="55CF1FE3" w:rsidR="008C68F0" w:rsidRDefault="00000000">
      <w:pPr>
        <w:rPr>
          <w:color w:val="080707"/>
          <w:sz w:val="21"/>
          <w:szCs w:val="21"/>
          <w:highlight w:val="white"/>
        </w:rPr>
      </w:pPr>
      <w:r>
        <w:rPr>
          <w:noProof/>
          <w:color w:val="080707"/>
          <w:sz w:val="21"/>
          <w:szCs w:val="21"/>
          <w:highlight w:val="white"/>
        </w:rPr>
        <w:drawing>
          <wp:inline distT="114300" distB="114300" distL="114300" distR="114300" wp14:anchorId="26E63AEA" wp14:editId="696EFA13">
            <wp:extent cx="5943600" cy="2413000"/>
            <wp:effectExtent l="0" t="0" r="0" b="0"/>
            <wp:docPr id="9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C4C46" w14:textId="77777777" w:rsidR="008C68F0" w:rsidRDefault="008C68F0">
      <w:pPr>
        <w:rPr>
          <w:color w:val="080707"/>
          <w:sz w:val="21"/>
          <w:szCs w:val="21"/>
          <w:highlight w:val="white"/>
        </w:rPr>
      </w:pPr>
    </w:p>
    <w:p w14:paraId="78C6EFE5" w14:textId="77777777" w:rsidR="008C68F0" w:rsidRDefault="00000000">
      <w:pPr>
        <w:numPr>
          <w:ilvl w:val="0"/>
          <w:numId w:val="5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Enter the Rule name as “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Phonenumberoremailblankrule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”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EE1590" w14:textId="77777777" w:rsidR="008C68F0" w:rsidRDefault="00000000">
      <w:pPr>
        <w:numPr>
          <w:ilvl w:val="0"/>
          <w:numId w:val="5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Enter the description as “phone number and email number should not be blank”.</w:t>
      </w:r>
    </w:p>
    <w:p w14:paraId="4995AAB2" w14:textId="0FA91307" w:rsidR="008C68F0" w:rsidRPr="0013360D" w:rsidRDefault="00000000" w:rsidP="0013360D">
      <w:pPr>
        <w:numPr>
          <w:ilvl w:val="0"/>
          <w:numId w:val="5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Enter the formula as “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OR( ISBLANK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phone_number__c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) , ISBLANK(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email__c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) )” and check the syntax.</w:t>
      </w:r>
    </w:p>
    <w:p w14:paraId="0DC25251" w14:textId="77777777" w:rsidR="008C68F0" w:rsidRDefault="00000000">
      <w:pPr>
        <w:numPr>
          <w:ilvl w:val="0"/>
          <w:numId w:val="5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Under the error message write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as”please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fill in your phone number.”</w:t>
      </w:r>
    </w:p>
    <w:p w14:paraId="1748F63F" w14:textId="2772736D" w:rsidR="008C68F0" w:rsidRPr="0013360D" w:rsidRDefault="00000000" w:rsidP="0013360D">
      <w:pPr>
        <w:numPr>
          <w:ilvl w:val="0"/>
          <w:numId w:val="5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error location “top of page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”.</w:t>
      </w:r>
      <w:proofErr w:type="gramEnd"/>
    </w:p>
    <w:p w14:paraId="6B08FF98" w14:textId="713D7154" w:rsidR="008C68F0" w:rsidRPr="0013360D" w:rsidRDefault="00000000" w:rsidP="0013360D">
      <w:pPr>
        <w:numPr>
          <w:ilvl w:val="0"/>
          <w:numId w:val="5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the validation rule.</w:t>
      </w:r>
    </w:p>
    <w:p w14:paraId="6C28F0D5" w14:textId="77777777" w:rsidR="0013360D" w:rsidRDefault="00000000" w:rsidP="0013360D">
      <w:pPr>
        <w:pStyle w:val="Heading1"/>
        <w:spacing w:before="300" w:after="300"/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  <w:bookmarkStart w:id="28" w:name="_heading=h.3o7alnk" w:colFirst="0" w:colLast="0"/>
      <w:bookmarkEnd w:id="28"/>
      <w:r w:rsidRPr="0013360D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Milestone </w:t>
      </w:r>
      <w:proofErr w:type="gramStart"/>
      <w:r w:rsidRPr="0013360D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6 :</w:t>
      </w:r>
      <w:proofErr w:type="gramEnd"/>
      <w:r w:rsidRPr="0013360D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 Page layouts</w:t>
      </w:r>
      <w:bookmarkStart w:id="29" w:name="_heading=h.23ckvvd" w:colFirst="0" w:colLast="0"/>
      <w:bookmarkEnd w:id="29"/>
    </w:p>
    <w:p w14:paraId="1B451BB0" w14:textId="52ADAF3F" w:rsidR="008C68F0" w:rsidRPr="0013360D" w:rsidRDefault="00000000" w:rsidP="0013360D">
      <w:pPr>
        <w:pStyle w:val="Heading1"/>
        <w:spacing w:before="300" w:after="300"/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Activity </w:t>
      </w:r>
      <w:proofErr w:type="gramStart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1 :</w:t>
      </w:r>
      <w:proofErr w:type="gramEnd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creating the page layout </w:t>
      </w:r>
    </w:p>
    <w:p w14:paraId="4543FDFD" w14:textId="77777777" w:rsidR="008C68F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 Create a Page layout:</w:t>
      </w:r>
    </w:p>
    <w:p w14:paraId="5C739E96" w14:textId="77777777" w:rsidR="008C68F0" w:rsidRPr="0013360D" w:rsidRDefault="00000000">
      <w:pPr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Cardo" w:hAnsi="Times New Roman" w:cs="Times New Roman"/>
          <w:sz w:val="24"/>
          <w:szCs w:val="24"/>
        </w:rPr>
        <w:t>Go to Setup → Click on Object Manager → Search for the object (consumer) → From drop down select the object and click on it.</w:t>
      </w:r>
    </w:p>
    <w:p w14:paraId="0C74C24B" w14:textId="1262B812" w:rsidR="008C68F0" w:rsidRPr="0013360D" w:rsidRDefault="00000000" w:rsidP="0013360D">
      <w:pPr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Cardo" w:hAnsi="Times New Roman" w:cs="Times New Roman"/>
          <w:sz w:val="24"/>
          <w:szCs w:val="24"/>
        </w:rPr>
        <w:t>Click on Page layout → Click on New.</w:t>
      </w:r>
    </w:p>
    <w:p w14:paraId="764E6506" w14:textId="77777777" w:rsidR="008C68F0" w:rsidRPr="0013360D" w:rsidRDefault="00000000">
      <w:pPr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>Select the existing page layout, and give the page layout name as “consumer layout</w:t>
      </w:r>
      <w:proofErr w:type="gramStart"/>
      <w:r w:rsidRPr="0013360D">
        <w:rPr>
          <w:rFonts w:ascii="Times New Roman" w:eastAsia="Times New Roman" w:hAnsi="Times New Roman" w:cs="Times New Roman"/>
          <w:sz w:val="24"/>
          <w:szCs w:val="24"/>
        </w:rPr>
        <w:t>”,</w:t>
      </w:r>
      <w:proofErr w:type="gramEnd"/>
      <w:r w:rsidRPr="0013360D">
        <w:rPr>
          <w:rFonts w:ascii="Times New Roman" w:eastAsia="Times New Roman" w:hAnsi="Times New Roman" w:cs="Times New Roman"/>
          <w:sz w:val="24"/>
          <w:szCs w:val="24"/>
        </w:rPr>
        <w:t xml:space="preserve"> and click save.</w:t>
      </w:r>
    </w:p>
    <w:p w14:paraId="1E507D97" w14:textId="703C52EB" w:rsidR="008C68F0" w:rsidRDefault="00000000" w:rsidP="0013360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387D234" wp14:editId="7C97F672">
            <wp:extent cx="5731200" cy="1663700"/>
            <wp:effectExtent l="0" t="0" r="0" b="0"/>
            <wp:docPr id="8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EC98C" w14:textId="77777777" w:rsidR="008C68F0" w:rsidRPr="0013360D" w:rsidRDefault="00000000">
      <w:pPr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Times New Roman" w:hAnsi="Times New Roman" w:cs="Times New Roman"/>
          <w:sz w:val="24"/>
          <w:szCs w:val="24"/>
        </w:rPr>
        <w:t>Drag and drop the section field to consumer details and create the section.</w:t>
      </w:r>
    </w:p>
    <w:p w14:paraId="33B6C279" w14:textId="77777777" w:rsidR="008C68F0" w:rsidRPr="0013360D" w:rsidRDefault="00000000">
      <w:pPr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3360D">
        <w:rPr>
          <w:rFonts w:ascii="Times New Roman" w:eastAsia="Cardo" w:hAnsi="Times New Roman" w:cs="Times New Roman"/>
          <w:sz w:val="24"/>
          <w:szCs w:val="24"/>
        </w:rPr>
        <w:t>Enter the section name as “Personal details”, → click Ok.</w:t>
      </w:r>
    </w:p>
    <w:p w14:paraId="054F61CB" w14:textId="77777777" w:rsidR="008C68F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CD66048" wp14:editId="4A0D375F">
            <wp:extent cx="5730875" cy="2552700"/>
            <wp:effectExtent l="0" t="0" r="3175" b="0"/>
            <wp:docPr id="8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27" cy="2552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7674F" w14:textId="77777777" w:rsidR="008C68F0" w:rsidRDefault="00000000">
      <w:pPr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Now drag the fields to this section that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mentioned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they are </w:t>
      </w:r>
    </w:p>
    <w:p w14:paraId="3B4E4272" w14:textId="315F69EE" w:rsidR="008C68F0" w:rsidRPr="0013360D" w:rsidRDefault="00000000" w:rsidP="0013360D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First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name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last name , consumer name , phone number, email, rice mill name.</w:t>
      </w:r>
    </w:p>
    <w:p w14:paraId="4457EEB9" w14:textId="77777777" w:rsidR="008C68F0" w:rsidRDefault="00000000">
      <w:pPr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Follow the same process for another two sections as shown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above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they are</w:t>
      </w:r>
    </w:p>
    <w:p w14:paraId="7C6E0AD7" w14:textId="77777777" w:rsidR="008C68F0" w:rsidRDefault="00000000">
      <w:pPr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One section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rice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details ” , drag the fields that are </w:t>
      </w:r>
    </w:p>
    <w:p w14:paraId="24A2DFEE" w14:textId="77777777" w:rsidR="008C68F0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Rice taken by shop, rice type.</w:t>
      </w:r>
    </w:p>
    <w:p w14:paraId="177570D3" w14:textId="77777777" w:rsidR="008C68F0" w:rsidRDefault="00000000">
      <w:pPr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Another section is “Receipt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details ”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and drag the fields that are </w:t>
      </w:r>
    </w:p>
    <w:p w14:paraId="0F760D72" w14:textId="77777777" w:rsidR="008C68F0" w:rsidRDefault="00000000">
      <w:pPr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Mode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payment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Amount paid.</w:t>
      </w:r>
    </w:p>
    <w:p w14:paraId="3EEE8A22" w14:textId="77777777" w:rsidR="008C68F0" w:rsidRDefault="00000000">
      <w:pPr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Then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Click save.</w:t>
      </w:r>
    </w:p>
    <w:p w14:paraId="60360B46" w14:textId="77777777" w:rsidR="008C68F0" w:rsidRDefault="00000000">
      <w:pPr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37F2215" wp14:editId="4F4B6335">
            <wp:extent cx="5943600" cy="2374900"/>
            <wp:effectExtent l="0" t="0" r="0" b="0"/>
            <wp:docPr id="8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B5CDE" w14:textId="77777777" w:rsidR="008C68F0" w:rsidRDefault="008C68F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065B5C" w14:textId="77777777" w:rsidR="008C68F0" w:rsidRDefault="008C68F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EBA06D" w14:textId="77777777" w:rsidR="008C68F0" w:rsidRDefault="008C68F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7664CB" w14:textId="77777777" w:rsidR="008C68F0" w:rsidRPr="0013360D" w:rsidRDefault="00000000">
      <w:pPr>
        <w:pStyle w:val="Heading1"/>
        <w:spacing w:before="300" w:after="300"/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  <w:bookmarkStart w:id="30" w:name="_heading=h.ihv636" w:colFirst="0" w:colLast="0"/>
      <w:bookmarkEnd w:id="30"/>
      <w:r w:rsidRPr="0013360D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Milestone </w:t>
      </w:r>
      <w:proofErr w:type="gramStart"/>
      <w:r w:rsidRPr="0013360D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7 :</w:t>
      </w:r>
      <w:proofErr w:type="gramEnd"/>
      <w:r w:rsidRPr="0013360D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 Profiles</w:t>
      </w:r>
    </w:p>
    <w:p w14:paraId="3BB2B13A" w14:textId="0F0EB145" w:rsidR="008C68F0" w:rsidRPr="0013360D" w:rsidRDefault="00000000">
      <w:pPr>
        <w:pStyle w:val="Heading2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31" w:name="_heading=h.32hioqz" w:colFirst="0" w:colLast="0"/>
      <w:bookmarkEnd w:id="31"/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Activity 1: </w:t>
      </w:r>
      <w:r w:rsidR="003F521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O</w:t>
      </w:r>
      <w:r w:rsidRPr="001336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wner Profile</w:t>
      </w:r>
    </w:p>
    <w:p w14:paraId="5145E193" w14:textId="77777777" w:rsidR="008C68F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 create a new profile: </w:t>
      </w:r>
    </w:p>
    <w:p w14:paraId="6D1C3FEC" w14:textId="21D33D39" w:rsidR="008C68F0" w:rsidRPr="003F5211" w:rsidRDefault="00000000" w:rsidP="003F5211">
      <w:pPr>
        <w:numPr>
          <w:ilvl w:val="0"/>
          <w:numId w:val="12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3F5211">
        <w:rPr>
          <w:rFonts w:ascii="Times New Roman" w:eastAsia="Cardo" w:hAnsi="Times New Roman" w:cs="Times New Roman"/>
          <w:sz w:val="24"/>
          <w:szCs w:val="24"/>
        </w:rPr>
        <w:t>Go to setup → type profiles in quick find box → click on profiles → clone the desired profile (Standard User) → enter profile name (owner) → Save.</w:t>
      </w:r>
    </w:p>
    <w:p w14:paraId="2D80D416" w14:textId="656F2A3C" w:rsidR="008C68F0" w:rsidRPr="003F5211" w:rsidRDefault="00000000" w:rsidP="003F5211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3F5211">
        <w:rPr>
          <w:rFonts w:ascii="Times New Roman" w:eastAsia="Times New Roman" w:hAnsi="Times New Roman" w:cs="Times New Roman"/>
          <w:sz w:val="24"/>
          <w:szCs w:val="24"/>
        </w:rPr>
        <w:t xml:space="preserve"> Scroll down to Custom Object Permissions and Give access permissions for consumers, rice </w:t>
      </w:r>
      <w:proofErr w:type="gramStart"/>
      <w:r w:rsidRPr="003F5211">
        <w:rPr>
          <w:rFonts w:ascii="Times New Roman" w:eastAsia="Times New Roman" w:hAnsi="Times New Roman" w:cs="Times New Roman"/>
          <w:sz w:val="24"/>
          <w:szCs w:val="24"/>
        </w:rPr>
        <w:t>details ,</w:t>
      </w:r>
      <w:proofErr w:type="gramEnd"/>
      <w:r w:rsidRPr="003F5211">
        <w:rPr>
          <w:rFonts w:ascii="Times New Roman" w:eastAsia="Times New Roman" w:hAnsi="Times New Roman" w:cs="Times New Roman"/>
          <w:sz w:val="24"/>
          <w:szCs w:val="24"/>
        </w:rPr>
        <w:t xml:space="preserve"> rice mill and suppliers objects as mentioned in the below diagram.</w:t>
      </w:r>
    </w:p>
    <w:p w14:paraId="42550E42" w14:textId="77777777" w:rsidR="008C68F0" w:rsidRDefault="00000000">
      <w:pPr>
        <w:numPr>
          <w:ilvl w:val="0"/>
          <w:numId w:val="12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Give access and save it.</w:t>
      </w:r>
    </w:p>
    <w:p w14:paraId="5410D1A4" w14:textId="77777777" w:rsidR="008C68F0" w:rsidRDefault="008C68F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476E5A" w14:textId="3CBE2E96" w:rsidR="008C68F0" w:rsidRPr="003F5211" w:rsidRDefault="00000000">
      <w:pPr>
        <w:pStyle w:val="Heading2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32" w:name="_heading=h.1hmsyys" w:colFirst="0" w:colLast="0"/>
      <w:bookmarkEnd w:id="32"/>
      <w:r w:rsidRPr="003F521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Activity 2</w:t>
      </w:r>
      <w:r w:rsidRPr="003F5211"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  <w:t xml:space="preserve">: </w:t>
      </w:r>
      <w:r w:rsidR="003F521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E</w:t>
      </w:r>
      <w:r w:rsidRPr="003F521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mployer Profile</w:t>
      </w:r>
    </w:p>
    <w:p w14:paraId="63612A24" w14:textId="77777777" w:rsidR="008C68F0" w:rsidRPr="003F5211" w:rsidRDefault="00000000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3F5211">
        <w:rPr>
          <w:rFonts w:ascii="Times New Roman" w:eastAsia="Cardo" w:hAnsi="Times New Roman" w:cs="Times New Roman"/>
          <w:sz w:val="24"/>
          <w:szCs w:val="24"/>
        </w:rPr>
        <w:t>Go to setup → type profiles in quick find box → click on profiles → clone the desired profile (Standard Platform User) → enter profile name (employer) → Save.</w:t>
      </w:r>
    </w:p>
    <w:p w14:paraId="219A90CE" w14:textId="77777777" w:rsidR="008C68F0" w:rsidRPr="003F5211" w:rsidRDefault="00000000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3F5211">
        <w:rPr>
          <w:rFonts w:ascii="Times New Roman" w:eastAsia="Times New Roman" w:hAnsi="Times New Roman" w:cs="Times New Roman"/>
          <w:sz w:val="24"/>
          <w:szCs w:val="24"/>
        </w:rPr>
        <w:t xml:space="preserve">While still on the profile page, then click Edit. </w:t>
      </w:r>
    </w:p>
    <w:p w14:paraId="41B1EDA0" w14:textId="77777777" w:rsidR="008C68F0" w:rsidRPr="003F5211" w:rsidRDefault="00000000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3F521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Select the Custom App settings as default for the rice </w:t>
      </w:r>
      <w:proofErr w:type="gramStart"/>
      <w:r w:rsidRPr="003F5211">
        <w:rPr>
          <w:rFonts w:ascii="Times New Roman" w:eastAsia="Times New Roman" w:hAnsi="Times New Roman" w:cs="Times New Roman"/>
          <w:sz w:val="24"/>
          <w:szCs w:val="24"/>
        </w:rPr>
        <w:t>mill..</w:t>
      </w:r>
      <w:proofErr w:type="gramEnd"/>
    </w:p>
    <w:p w14:paraId="61F5F534" w14:textId="77777777" w:rsidR="008C68F0" w:rsidRPr="003F5211" w:rsidRDefault="00000000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3F5211">
        <w:rPr>
          <w:rFonts w:ascii="Times New Roman" w:eastAsia="Times New Roman" w:hAnsi="Times New Roman" w:cs="Times New Roman"/>
          <w:sz w:val="24"/>
          <w:szCs w:val="24"/>
        </w:rPr>
        <w:t xml:space="preserve">Scroll down to Custom Object Permissions and Give access permissions for consumer, rice </w:t>
      </w:r>
      <w:proofErr w:type="gramStart"/>
      <w:r w:rsidRPr="003F5211">
        <w:rPr>
          <w:rFonts w:ascii="Times New Roman" w:eastAsia="Times New Roman" w:hAnsi="Times New Roman" w:cs="Times New Roman"/>
          <w:sz w:val="24"/>
          <w:szCs w:val="24"/>
        </w:rPr>
        <w:t>details ,</w:t>
      </w:r>
      <w:proofErr w:type="gramEnd"/>
      <w:r w:rsidRPr="003F5211">
        <w:rPr>
          <w:rFonts w:ascii="Times New Roman" w:eastAsia="Times New Roman" w:hAnsi="Times New Roman" w:cs="Times New Roman"/>
          <w:sz w:val="24"/>
          <w:szCs w:val="24"/>
        </w:rPr>
        <w:t xml:space="preserve"> rice mill  and suppliers  objects as mentioned in the below diagram.</w:t>
      </w:r>
    </w:p>
    <w:p w14:paraId="33CCC32D" w14:textId="77777777" w:rsidR="008C68F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74FE2F0" wp14:editId="3EC1D90B">
            <wp:extent cx="5943600" cy="2794000"/>
            <wp:effectExtent l="0" t="0" r="0" b="0"/>
            <wp:docPr id="8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EAFF1" w14:textId="080A57E0" w:rsidR="008C68F0" w:rsidRPr="003F5211" w:rsidRDefault="00000000" w:rsidP="003F5211">
      <w:pPr>
        <w:numPr>
          <w:ilvl w:val="0"/>
          <w:numId w:val="9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 click save.</w:t>
      </w:r>
    </w:p>
    <w:p w14:paraId="0AE07962" w14:textId="2D516F1A" w:rsidR="008C68F0" w:rsidRPr="003F5211" w:rsidRDefault="00000000">
      <w:pPr>
        <w:pStyle w:val="Heading2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33" w:name="_heading=h.41mghml" w:colFirst="0" w:colLast="0"/>
      <w:bookmarkEnd w:id="33"/>
      <w:r w:rsidRPr="003F521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Activity 3</w:t>
      </w:r>
      <w:r w:rsidRPr="003F5211"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  <w:t xml:space="preserve">: </w:t>
      </w:r>
      <w:r w:rsidR="003F521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W</w:t>
      </w:r>
      <w:r w:rsidRPr="003F521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orker Profile</w:t>
      </w:r>
    </w:p>
    <w:p w14:paraId="609D6D5B" w14:textId="77777777" w:rsidR="008C68F0" w:rsidRPr="003F5211" w:rsidRDefault="00000000">
      <w:pPr>
        <w:numPr>
          <w:ilvl w:val="0"/>
          <w:numId w:val="42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3F5211">
        <w:rPr>
          <w:rFonts w:ascii="Times New Roman" w:eastAsia="Cardo" w:hAnsi="Times New Roman" w:cs="Times New Roman"/>
          <w:sz w:val="24"/>
          <w:szCs w:val="24"/>
        </w:rPr>
        <w:t>Go to setup → type profiles in quick find box → click on profiles → clone the desired profile (Standard Platform User) → enter profile name (worker) → Save.</w:t>
      </w:r>
    </w:p>
    <w:p w14:paraId="12792436" w14:textId="77777777" w:rsidR="008C68F0" w:rsidRPr="003F5211" w:rsidRDefault="00000000">
      <w:pPr>
        <w:numPr>
          <w:ilvl w:val="0"/>
          <w:numId w:val="42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3F5211">
        <w:rPr>
          <w:rFonts w:ascii="Times New Roman" w:eastAsia="Times New Roman" w:hAnsi="Times New Roman" w:cs="Times New Roman"/>
          <w:sz w:val="24"/>
          <w:szCs w:val="24"/>
        </w:rPr>
        <w:t xml:space="preserve">While still on the profile page, then click Edit. </w:t>
      </w:r>
    </w:p>
    <w:p w14:paraId="4C6EF186" w14:textId="77777777" w:rsidR="008C68F0" w:rsidRPr="003F5211" w:rsidRDefault="00000000">
      <w:pPr>
        <w:numPr>
          <w:ilvl w:val="0"/>
          <w:numId w:val="42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3F5211">
        <w:rPr>
          <w:rFonts w:ascii="Times New Roman" w:eastAsia="Times New Roman" w:hAnsi="Times New Roman" w:cs="Times New Roman"/>
          <w:sz w:val="24"/>
          <w:szCs w:val="24"/>
        </w:rPr>
        <w:t>Select the Custom App settings as default for the rice mill.</w:t>
      </w:r>
    </w:p>
    <w:p w14:paraId="16282FD3" w14:textId="6022559A" w:rsidR="008C68F0" w:rsidRPr="003F5211" w:rsidRDefault="00000000" w:rsidP="003F5211">
      <w:pPr>
        <w:numPr>
          <w:ilvl w:val="0"/>
          <w:numId w:val="42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3F5211">
        <w:rPr>
          <w:rFonts w:ascii="Times New Roman" w:eastAsia="Times New Roman" w:hAnsi="Times New Roman" w:cs="Times New Roman"/>
          <w:sz w:val="24"/>
          <w:szCs w:val="24"/>
        </w:rPr>
        <w:t xml:space="preserve">Scroll down to Custom Object Permissions and Give access permissions for consumer, rice </w:t>
      </w:r>
      <w:proofErr w:type="gramStart"/>
      <w:r w:rsidRPr="003F5211">
        <w:rPr>
          <w:rFonts w:ascii="Times New Roman" w:eastAsia="Times New Roman" w:hAnsi="Times New Roman" w:cs="Times New Roman"/>
          <w:sz w:val="24"/>
          <w:szCs w:val="24"/>
        </w:rPr>
        <w:t>details ,</w:t>
      </w:r>
      <w:proofErr w:type="gramEnd"/>
      <w:r w:rsidRPr="003F5211">
        <w:rPr>
          <w:rFonts w:ascii="Times New Roman" w:eastAsia="Times New Roman" w:hAnsi="Times New Roman" w:cs="Times New Roman"/>
          <w:sz w:val="24"/>
          <w:szCs w:val="24"/>
        </w:rPr>
        <w:t xml:space="preserve"> rice mill  and suppliers objects as mentioned in the below diagram.</w:t>
      </w:r>
    </w:p>
    <w:p w14:paraId="1EBF68F4" w14:textId="77777777" w:rsidR="008C68F0" w:rsidRDefault="00000000">
      <w:pPr>
        <w:numPr>
          <w:ilvl w:val="0"/>
          <w:numId w:val="42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 click save.</w:t>
      </w:r>
    </w:p>
    <w:p w14:paraId="302A0E11" w14:textId="77777777" w:rsidR="008C68F0" w:rsidRDefault="008C68F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6A6935" w14:textId="77777777" w:rsidR="008C68F0" w:rsidRPr="003F5211" w:rsidRDefault="00000000">
      <w:pPr>
        <w:pStyle w:val="Heading1"/>
        <w:spacing w:before="300" w:after="300"/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  <w:bookmarkStart w:id="34" w:name="_heading=h.2grqrue" w:colFirst="0" w:colLast="0"/>
      <w:bookmarkEnd w:id="34"/>
      <w:r w:rsidRPr="003F5211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Milestone </w:t>
      </w:r>
      <w:proofErr w:type="gramStart"/>
      <w:r w:rsidRPr="003F5211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8 :</w:t>
      </w:r>
      <w:proofErr w:type="gramEnd"/>
      <w:r w:rsidRPr="003F5211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 Role &amp; Role Hierarchy </w:t>
      </w:r>
    </w:p>
    <w:p w14:paraId="6C9E24C8" w14:textId="0D690C2F" w:rsidR="008C68F0" w:rsidRPr="003F5211" w:rsidRDefault="00000000">
      <w:pPr>
        <w:pStyle w:val="Heading2"/>
        <w:rPr>
          <w:rFonts w:ascii="Times New Roman" w:eastAsia="Times New Roman" w:hAnsi="Times New Roman" w:cs="Times New Roman"/>
          <w:b/>
          <w:i/>
          <w:iCs/>
          <w:u w:val="single"/>
        </w:rPr>
      </w:pPr>
      <w:bookmarkStart w:id="35" w:name="_heading=h.vx1227" w:colFirst="0" w:colLast="0"/>
      <w:bookmarkEnd w:id="35"/>
      <w:r w:rsidRPr="003F521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Activity 1: Creating </w:t>
      </w:r>
      <w:r w:rsidR="003F521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O</w:t>
      </w:r>
      <w:r w:rsidRPr="003F521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wner Role</w:t>
      </w:r>
    </w:p>
    <w:p w14:paraId="09F60059" w14:textId="77777777" w:rsidR="008C68F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Creating owner Role:</w:t>
      </w:r>
    </w:p>
    <w:p w14:paraId="273B91B1" w14:textId="77777777" w:rsidR="00A27D0D" w:rsidRPr="00A27D0D" w:rsidRDefault="00000000" w:rsidP="00A27D0D">
      <w:pPr>
        <w:numPr>
          <w:ilvl w:val="0"/>
          <w:numId w:val="51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Cardo" w:hAnsi="Times New Roman" w:cs="Times New Roman"/>
          <w:sz w:val="24"/>
          <w:szCs w:val="24"/>
        </w:rPr>
        <w:t>Go to quick find → Search for Roles → click on set up roles.</w:t>
      </w:r>
    </w:p>
    <w:p w14:paraId="4BDD514B" w14:textId="228F3F4A" w:rsidR="008C68F0" w:rsidRPr="00A27D0D" w:rsidRDefault="00000000" w:rsidP="00A27D0D">
      <w:pPr>
        <w:numPr>
          <w:ilvl w:val="0"/>
          <w:numId w:val="51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Click on Expand All and click on add role under whom this role works</w:t>
      </w:r>
      <w:r w:rsidR="00A27D0D" w:rsidRPr="00A27D0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F6D8B4" w14:textId="12931B19" w:rsidR="008C68F0" w:rsidRPr="00A27D0D" w:rsidRDefault="00000000" w:rsidP="00A27D0D">
      <w:pPr>
        <w:numPr>
          <w:ilvl w:val="0"/>
          <w:numId w:val="18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Give Label as “owner” and Role name gets auto populated. Then click on Save.</w:t>
      </w:r>
    </w:p>
    <w:p w14:paraId="612A9EE1" w14:textId="77777777" w:rsidR="00A27D0D" w:rsidRDefault="00000000" w:rsidP="00A27D0D">
      <w:pPr>
        <w:numPr>
          <w:ilvl w:val="0"/>
          <w:numId w:val="18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and save it.</w:t>
      </w:r>
      <w:bookmarkStart w:id="36" w:name="_heading=h.3fwokq0" w:colFirst="0" w:colLast="0"/>
      <w:bookmarkEnd w:id="36"/>
    </w:p>
    <w:p w14:paraId="3EE30324" w14:textId="77777777" w:rsidR="00A27D0D" w:rsidRDefault="00A27D0D" w:rsidP="00A27D0D">
      <w:pPr>
        <w:ind w:left="425"/>
        <w:rPr>
          <w:rFonts w:ascii="Times New Roman" w:eastAsia="Times New Roman" w:hAnsi="Times New Roman" w:cs="Times New Roman"/>
          <w:sz w:val="24"/>
          <w:szCs w:val="24"/>
        </w:rPr>
      </w:pPr>
    </w:p>
    <w:p w14:paraId="40C14C9C" w14:textId="483F4912" w:rsidR="008C68F0" w:rsidRPr="00A27D0D" w:rsidRDefault="00000000" w:rsidP="00A27D0D">
      <w:pPr>
        <w:ind w:left="425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</w:pPr>
      <w:r w:rsidRPr="00A27D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lastRenderedPageBreak/>
        <w:t xml:space="preserve">Activity 2: Creating </w:t>
      </w:r>
      <w:r w:rsidR="00A27D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E</w:t>
      </w:r>
      <w:r w:rsidRPr="00A27D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mployer roles</w:t>
      </w:r>
    </w:p>
    <w:p w14:paraId="52A4DA1B" w14:textId="77777777" w:rsidR="008C68F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Creating another two roles under manager </w:t>
      </w:r>
    </w:p>
    <w:p w14:paraId="19502B0F" w14:textId="77777777" w:rsidR="008C68F0" w:rsidRPr="00A27D0D" w:rsidRDefault="00000000" w:rsidP="00A27D0D">
      <w:pPr>
        <w:pStyle w:val="ListParagraph"/>
        <w:numPr>
          <w:ilvl w:val="0"/>
          <w:numId w:val="5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Cardo" w:hAnsi="Times New Roman" w:cs="Times New Roman"/>
          <w:sz w:val="24"/>
          <w:szCs w:val="24"/>
        </w:rPr>
        <w:t>Go to quick find → Search for Roles → click on set up roles.</w:t>
      </w:r>
    </w:p>
    <w:p w14:paraId="033E865D" w14:textId="5AD4C9AA" w:rsidR="008C68F0" w:rsidRPr="00A27D0D" w:rsidRDefault="00000000" w:rsidP="00A27D0D">
      <w:pPr>
        <w:numPr>
          <w:ilvl w:val="0"/>
          <w:numId w:val="5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Click plus on CEO role, and click add role under owner.</w:t>
      </w:r>
    </w:p>
    <w:p w14:paraId="10B54BCB" w14:textId="77777777" w:rsidR="008C68F0" w:rsidRPr="00A27D0D" w:rsidRDefault="00000000" w:rsidP="00A27D0D">
      <w:pPr>
        <w:numPr>
          <w:ilvl w:val="0"/>
          <w:numId w:val="5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Give Label as “employer” and Role name gets auto populated. Then click on Save.</w:t>
      </w:r>
    </w:p>
    <w:p w14:paraId="16297275" w14:textId="77777777" w:rsidR="008C68F0" w:rsidRPr="00A27D0D" w:rsidRDefault="00000000" w:rsidP="00A27D0D">
      <w:pPr>
        <w:numPr>
          <w:ilvl w:val="0"/>
          <w:numId w:val="5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Repeat the same steps, for another role.</w:t>
      </w:r>
    </w:p>
    <w:p w14:paraId="4F18B677" w14:textId="67BC858C" w:rsidR="008C68F0" w:rsidRPr="00A27D0D" w:rsidRDefault="00000000" w:rsidP="00A27D0D">
      <w:pPr>
        <w:numPr>
          <w:ilvl w:val="0"/>
          <w:numId w:val="5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Click plus on CEO role, and click plus on owner, and click add role under employer.</w:t>
      </w:r>
    </w:p>
    <w:p w14:paraId="021CC368" w14:textId="6BB635EA" w:rsidR="008C68F0" w:rsidRPr="00A27D0D" w:rsidRDefault="00A27D0D" w:rsidP="00A27D0D">
      <w:pPr>
        <w:pStyle w:val="ListParagraph"/>
        <w:numPr>
          <w:ilvl w:val="0"/>
          <w:numId w:val="5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</w:t>
      </w:r>
      <w:r w:rsidR="00000000" w:rsidRPr="00A27D0D">
        <w:rPr>
          <w:rFonts w:ascii="Times New Roman" w:eastAsia="Times New Roman" w:hAnsi="Times New Roman" w:cs="Times New Roman"/>
          <w:sz w:val="24"/>
          <w:szCs w:val="24"/>
        </w:rPr>
        <w:t>ive Label as “worker” and Role name gets auto populated. Then click on Save.</w:t>
      </w:r>
    </w:p>
    <w:p w14:paraId="24812DE5" w14:textId="523E8DC3" w:rsidR="008C68F0" w:rsidRDefault="00A27D0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D155CB" wp14:editId="536D5F7F">
            <wp:extent cx="5943600" cy="2478405"/>
            <wp:effectExtent l="0" t="0" r="0" b="0"/>
            <wp:docPr id="5685399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39937" name="Picture 5685399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7E1E" w14:textId="77777777" w:rsidR="008C68F0" w:rsidRDefault="008C68F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C44C2C" w14:textId="07556660" w:rsidR="008C68F0" w:rsidRPr="00A27D0D" w:rsidRDefault="00000000" w:rsidP="00A27D0D">
      <w:pPr>
        <w:pStyle w:val="Heading1"/>
        <w:spacing w:before="300" w:after="300"/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  <w:bookmarkStart w:id="37" w:name="_heading=h.1v1yuxt" w:colFirst="0" w:colLast="0"/>
      <w:bookmarkEnd w:id="37"/>
      <w:r w:rsidRPr="00A27D0D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Milestone </w:t>
      </w:r>
      <w:proofErr w:type="gramStart"/>
      <w:r w:rsidRPr="00A27D0D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9 :</w:t>
      </w:r>
      <w:proofErr w:type="gramEnd"/>
      <w:r w:rsidRPr="00A27D0D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 Users</w:t>
      </w:r>
    </w:p>
    <w:p w14:paraId="18AB0955" w14:textId="77777777" w:rsidR="008C68F0" w:rsidRDefault="00000000">
      <w:pPr>
        <w:pStyle w:val="Heading2"/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8" w:name="_heading=h.4f1mdlm" w:colFirst="0" w:colLast="0"/>
      <w:bookmarkEnd w:id="38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Activity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Create User </w:t>
      </w:r>
    </w:p>
    <w:p w14:paraId="7491B115" w14:textId="77777777" w:rsidR="008C68F0" w:rsidRDefault="008C68F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435D1B" w14:textId="77777777" w:rsidR="008C68F0" w:rsidRPr="00A27D0D" w:rsidRDefault="00000000" w:rsidP="00A27D0D">
      <w:pPr>
        <w:pStyle w:val="ListParagraph"/>
        <w:numPr>
          <w:ilvl w:val="0"/>
          <w:numId w:val="6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Cardo" w:eastAsia="Cardo" w:hAnsi="Cardo" w:cs="Cardo"/>
          <w:sz w:val="24"/>
          <w:szCs w:val="24"/>
        </w:rPr>
        <w:t xml:space="preserve">Go to setup → type users in quick find box → select users → click </w:t>
      </w:r>
      <w:proofErr w:type="gramStart"/>
      <w:r w:rsidRPr="00A27D0D">
        <w:rPr>
          <w:rFonts w:ascii="Cardo" w:eastAsia="Cardo" w:hAnsi="Cardo" w:cs="Cardo"/>
          <w:sz w:val="24"/>
          <w:szCs w:val="24"/>
        </w:rPr>
        <w:t>New</w:t>
      </w:r>
      <w:proofErr w:type="gramEnd"/>
      <w:r w:rsidRPr="00A27D0D">
        <w:rPr>
          <w:rFonts w:ascii="Cardo" w:eastAsia="Cardo" w:hAnsi="Cardo" w:cs="Cardo"/>
          <w:sz w:val="24"/>
          <w:szCs w:val="24"/>
        </w:rPr>
        <w:t xml:space="preserve"> user. </w:t>
      </w:r>
    </w:p>
    <w:p w14:paraId="77578CA1" w14:textId="77777777" w:rsidR="008C68F0" w:rsidRPr="00A27D0D" w:rsidRDefault="00000000" w:rsidP="00A27D0D">
      <w:pPr>
        <w:pStyle w:val="ListParagraph"/>
        <w:numPr>
          <w:ilvl w:val="0"/>
          <w:numId w:val="6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 xml:space="preserve">Fill in the fields </w:t>
      </w:r>
    </w:p>
    <w:p w14:paraId="74BAE2B0" w14:textId="77777777" w:rsidR="008C68F0" w:rsidRPr="00A27D0D" w:rsidRDefault="00000000" w:rsidP="00A27D0D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First Name</w:t>
      </w:r>
      <w:r w:rsidRPr="00A27D0D"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A27D0D">
        <w:rPr>
          <w:rFonts w:ascii="Times New Roman" w:eastAsia="Times New Roman" w:hAnsi="Times New Roman" w:cs="Times New Roman"/>
          <w:sz w:val="24"/>
          <w:szCs w:val="24"/>
        </w:rPr>
        <w:t>vicky</w:t>
      </w:r>
      <w:proofErr w:type="spellEnd"/>
    </w:p>
    <w:p w14:paraId="409770D9" w14:textId="77777777" w:rsidR="008C68F0" w:rsidRPr="00A27D0D" w:rsidRDefault="00000000" w:rsidP="00A27D0D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Last Name</w:t>
      </w:r>
      <w:r w:rsidRPr="00A27D0D">
        <w:rPr>
          <w:rFonts w:ascii="Times New Roman" w:eastAsia="Times New Roman" w:hAnsi="Times New Roman" w:cs="Times New Roman"/>
          <w:sz w:val="24"/>
          <w:szCs w:val="24"/>
        </w:rPr>
        <w:tab/>
        <w:t>: y</w:t>
      </w:r>
    </w:p>
    <w:p w14:paraId="0CD118DD" w14:textId="5AC717ED" w:rsidR="008C68F0" w:rsidRPr="00A27D0D" w:rsidRDefault="00000000" w:rsidP="00A27D0D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Alias</w:t>
      </w:r>
      <w:r w:rsidRPr="00A27D0D">
        <w:rPr>
          <w:rFonts w:ascii="Times New Roman" w:eastAsia="Times New Roman" w:hAnsi="Times New Roman" w:cs="Times New Roman"/>
          <w:sz w:val="24"/>
          <w:szCs w:val="24"/>
        </w:rPr>
        <w:tab/>
      </w:r>
      <w:r w:rsidR="00A27D0D"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A27D0D">
        <w:rPr>
          <w:rFonts w:ascii="Times New Roman" w:eastAsia="Times New Roman" w:hAnsi="Times New Roman" w:cs="Times New Roman"/>
          <w:sz w:val="24"/>
          <w:szCs w:val="24"/>
        </w:rPr>
        <w:t>vy</w:t>
      </w:r>
      <w:proofErr w:type="spellEnd"/>
    </w:p>
    <w:p w14:paraId="4CB39C91" w14:textId="2C9FA689" w:rsidR="008C68F0" w:rsidRPr="00A27D0D" w:rsidRDefault="00000000" w:rsidP="00A27D0D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Email id</w:t>
      </w:r>
      <w:r w:rsidRPr="00A27D0D"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A27D0D">
        <w:rPr>
          <w:rFonts w:ascii="Times New Roman" w:eastAsia="Times New Roman" w:hAnsi="Times New Roman" w:cs="Times New Roman"/>
          <w:sz w:val="24"/>
          <w:szCs w:val="24"/>
        </w:rPr>
        <w:t>amarkamtala@gmail.com</w:t>
      </w:r>
    </w:p>
    <w:p w14:paraId="218A4F0E" w14:textId="7C9E68C3" w:rsidR="008C68F0" w:rsidRPr="00A27D0D" w:rsidRDefault="00000000" w:rsidP="00A27D0D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Username</w:t>
      </w:r>
      <w:r w:rsidRPr="00A27D0D"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A27D0D">
        <w:rPr>
          <w:rFonts w:ascii="Times New Roman" w:eastAsia="Times New Roman" w:hAnsi="Times New Roman" w:cs="Times New Roman"/>
          <w:sz w:val="24"/>
          <w:szCs w:val="24"/>
        </w:rPr>
        <w:t>amarkamtala@gmail.com</w:t>
      </w:r>
    </w:p>
    <w:p w14:paraId="14DB4795" w14:textId="1CEBAD6C" w:rsidR="00A27D0D" w:rsidRPr="00A27D0D" w:rsidRDefault="00000000" w:rsidP="00A27D0D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Nick Name</w:t>
      </w:r>
      <w:r w:rsidRPr="00A27D0D"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A27D0D">
        <w:rPr>
          <w:rFonts w:ascii="Times New Roman" w:eastAsia="Times New Roman" w:hAnsi="Times New Roman" w:cs="Times New Roman"/>
          <w:sz w:val="24"/>
          <w:szCs w:val="24"/>
        </w:rPr>
        <w:t>vicky</w:t>
      </w:r>
      <w:proofErr w:type="spellEnd"/>
    </w:p>
    <w:p w14:paraId="04DAE74F" w14:textId="77777777" w:rsidR="008C68F0" w:rsidRPr="00A27D0D" w:rsidRDefault="00000000" w:rsidP="00A27D0D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Role</w:t>
      </w:r>
      <w:r w:rsidRPr="00A27D0D">
        <w:rPr>
          <w:rFonts w:ascii="Times New Roman" w:eastAsia="Times New Roman" w:hAnsi="Times New Roman" w:cs="Times New Roman"/>
          <w:sz w:val="24"/>
          <w:szCs w:val="24"/>
        </w:rPr>
        <w:tab/>
      </w:r>
      <w:r w:rsidRPr="00A27D0D">
        <w:rPr>
          <w:rFonts w:ascii="Times New Roman" w:eastAsia="Times New Roman" w:hAnsi="Times New Roman" w:cs="Times New Roman"/>
          <w:sz w:val="24"/>
          <w:szCs w:val="24"/>
        </w:rPr>
        <w:tab/>
        <w:t>: owner</w:t>
      </w:r>
    </w:p>
    <w:p w14:paraId="5CE86583" w14:textId="77777777" w:rsidR="008C68F0" w:rsidRPr="00A27D0D" w:rsidRDefault="00000000" w:rsidP="00A27D0D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User license</w:t>
      </w:r>
      <w:r w:rsidRPr="00A27D0D">
        <w:rPr>
          <w:rFonts w:ascii="Times New Roman" w:eastAsia="Times New Roman" w:hAnsi="Times New Roman" w:cs="Times New Roman"/>
          <w:sz w:val="24"/>
          <w:szCs w:val="24"/>
        </w:rPr>
        <w:tab/>
        <w:t>: Salesforce</w:t>
      </w:r>
    </w:p>
    <w:p w14:paraId="2CF1530F" w14:textId="3B49AA49" w:rsidR="008C68F0" w:rsidRPr="00A27D0D" w:rsidRDefault="00000000" w:rsidP="00A27D0D">
      <w:pPr>
        <w:pStyle w:val="ListParagraph"/>
        <w:numPr>
          <w:ilvl w:val="0"/>
          <w:numId w:val="6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A27D0D">
        <w:rPr>
          <w:rFonts w:ascii="Times New Roman" w:eastAsia="Times New Roman" w:hAnsi="Times New Roman" w:cs="Times New Roman"/>
          <w:sz w:val="24"/>
          <w:szCs w:val="24"/>
        </w:rPr>
        <w:t>Profiles</w:t>
      </w:r>
      <w:r w:rsidRPr="00A27D0D">
        <w:rPr>
          <w:rFonts w:ascii="Times New Roman" w:eastAsia="Times New Roman" w:hAnsi="Times New Roman" w:cs="Times New Roman"/>
          <w:sz w:val="24"/>
          <w:szCs w:val="24"/>
        </w:rPr>
        <w:tab/>
        <w:t>: owner.</w:t>
      </w:r>
    </w:p>
    <w:p w14:paraId="0CB6DC39" w14:textId="1868D9D6" w:rsidR="008C68F0" w:rsidRPr="00A27D0D" w:rsidRDefault="00000000" w:rsidP="00A27D0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it.</w:t>
      </w:r>
      <w:bookmarkStart w:id="39" w:name="_heading=h.2u6wntf" w:colFirst="0" w:colLast="0"/>
      <w:bookmarkEnd w:id="39"/>
    </w:p>
    <w:p w14:paraId="5E2B295B" w14:textId="180194D2" w:rsidR="008C68F0" w:rsidRPr="00A27D0D" w:rsidRDefault="00000000">
      <w:pPr>
        <w:pStyle w:val="Heading2"/>
        <w:widowControl w:val="0"/>
        <w:spacing w:line="240" w:lineRule="auto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40" w:name="_heading=h.19c6y18" w:colFirst="0" w:colLast="0"/>
      <w:bookmarkEnd w:id="40"/>
      <w:r w:rsidRPr="00A27D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lastRenderedPageBreak/>
        <w:t>Activity 2</w:t>
      </w:r>
      <w:r w:rsidRPr="00A27D0D">
        <w:rPr>
          <w:rFonts w:ascii="Times New Roman" w:eastAsia="Times New Roman" w:hAnsi="Times New Roman" w:cs="Times New Roman"/>
          <w:b/>
          <w:i/>
          <w:iCs/>
          <w:sz w:val="28"/>
          <w:szCs w:val="28"/>
          <w:highlight w:val="white"/>
          <w:u w:val="single"/>
        </w:rPr>
        <w:t>:</w:t>
      </w:r>
      <w:r w:rsidRPr="00A27D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</w:t>
      </w:r>
      <w:r w:rsidR="00A27D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C</w:t>
      </w:r>
      <w:r w:rsidRPr="00A27D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reating another </w:t>
      </w:r>
      <w:proofErr w:type="gramStart"/>
      <w:r w:rsidRPr="00A27D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users</w:t>
      </w:r>
      <w:proofErr w:type="gramEnd"/>
      <w:r w:rsidRPr="00A27D0D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</w:t>
      </w:r>
    </w:p>
    <w:p w14:paraId="4AE7D1FB" w14:textId="77777777" w:rsidR="008C68F0" w:rsidRDefault="008C68F0"/>
    <w:p w14:paraId="3A6F544A" w14:textId="77777777" w:rsidR="008C68F0" w:rsidRDefault="00000000">
      <w:pPr>
        <w:numPr>
          <w:ilvl w:val="0"/>
          <w:numId w:val="46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Go to setup → type users in quick find box → select users → click </w:t>
      </w:r>
      <w:proofErr w:type="gramStart"/>
      <w:r>
        <w:rPr>
          <w:rFonts w:ascii="Cardo" w:eastAsia="Cardo" w:hAnsi="Cardo" w:cs="Cardo"/>
          <w:sz w:val="24"/>
          <w:szCs w:val="24"/>
        </w:rPr>
        <w:t>New</w:t>
      </w:r>
      <w:proofErr w:type="gramEnd"/>
      <w:r>
        <w:rPr>
          <w:rFonts w:ascii="Cardo" w:eastAsia="Cardo" w:hAnsi="Cardo" w:cs="Cardo"/>
          <w:sz w:val="24"/>
          <w:szCs w:val="24"/>
        </w:rPr>
        <w:t xml:space="preserve"> user. </w:t>
      </w:r>
    </w:p>
    <w:p w14:paraId="5C016702" w14:textId="77777777" w:rsidR="008C68F0" w:rsidRDefault="00000000">
      <w:pPr>
        <w:numPr>
          <w:ilvl w:val="0"/>
          <w:numId w:val="46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Fill in the fields </w:t>
      </w:r>
    </w:p>
    <w:p w14:paraId="3CD9A68C" w14:textId="77777777" w:rsidR="008C68F0" w:rsidRDefault="00000000" w:rsidP="00A27D0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First Name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ram</w:t>
      </w:r>
    </w:p>
    <w:p w14:paraId="04D71524" w14:textId="77777777" w:rsidR="008C68F0" w:rsidRDefault="00000000" w:rsidP="00A27D0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Last Name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ram</w:t>
      </w:r>
    </w:p>
    <w:p w14:paraId="4A52B61B" w14:textId="2BBFF3C9" w:rsidR="008C68F0" w:rsidRDefault="00000000" w:rsidP="00A27D0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Alias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A27D0D">
        <w:rPr>
          <w:rFonts w:ascii="Times New Roman" w:eastAsia="Times New Roman" w:hAnsi="Times New Roman" w:cs="Times New Roman"/>
          <w:sz w:val="24"/>
          <w:szCs w:val="24"/>
        </w:rPr>
        <w:t>ram</w:t>
      </w:r>
    </w:p>
    <w:p w14:paraId="62211434" w14:textId="48FB963C" w:rsidR="008C68F0" w:rsidRPr="004F27AE" w:rsidRDefault="00000000" w:rsidP="004F27AE">
      <w:pPr>
        <w:numPr>
          <w:ilvl w:val="0"/>
          <w:numId w:val="6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Email id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4F27AE">
        <w:rPr>
          <w:rFonts w:ascii="Times New Roman" w:eastAsia="Times New Roman" w:hAnsi="Times New Roman" w:cs="Times New Roman"/>
          <w:sz w:val="24"/>
          <w:szCs w:val="24"/>
        </w:rPr>
        <w:t>amarkamtala@gmail.com</w:t>
      </w:r>
    </w:p>
    <w:p w14:paraId="2A110C66" w14:textId="01AEC6D6" w:rsidR="008C68F0" w:rsidRDefault="00000000" w:rsidP="00A27D0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4F27AE">
        <w:rPr>
          <w:rFonts w:ascii="Times New Roman" w:eastAsia="Times New Roman" w:hAnsi="Times New Roman" w:cs="Times New Roman"/>
          <w:sz w:val="24"/>
          <w:szCs w:val="24"/>
        </w:rPr>
        <w:t>amarkamtala18@gmail.com</w:t>
      </w:r>
    </w:p>
    <w:p w14:paraId="6B15620B" w14:textId="4E1DCE7A" w:rsidR="008C68F0" w:rsidRDefault="00000000" w:rsidP="00A27D0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Nick Name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4F27AE">
        <w:rPr>
          <w:rFonts w:ascii="Times New Roman" w:eastAsia="Times New Roman" w:hAnsi="Times New Roman" w:cs="Times New Roman"/>
          <w:sz w:val="24"/>
          <w:szCs w:val="24"/>
        </w:rPr>
        <w:t>Ram</w:t>
      </w:r>
    </w:p>
    <w:p w14:paraId="2E5F3AA8" w14:textId="77777777" w:rsidR="008C68F0" w:rsidRDefault="00000000" w:rsidP="00A27D0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: employer</w:t>
      </w:r>
    </w:p>
    <w:p w14:paraId="1659FFD9" w14:textId="77777777" w:rsidR="008C68F0" w:rsidRDefault="00000000" w:rsidP="00A27D0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license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Salesforce platform</w:t>
      </w:r>
    </w:p>
    <w:p w14:paraId="15B8DFE2" w14:textId="77777777" w:rsidR="008C68F0" w:rsidRDefault="00000000" w:rsidP="00A27D0D">
      <w:pPr>
        <w:numPr>
          <w:ilvl w:val="0"/>
          <w:numId w:val="6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Profiles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standard platform user.</w:t>
      </w:r>
    </w:p>
    <w:p w14:paraId="4A353472" w14:textId="77777777" w:rsidR="008C68F0" w:rsidRDefault="008C68F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29C65D" w14:textId="77777777" w:rsidR="008C68F0" w:rsidRDefault="00000000">
      <w:pPr>
        <w:numPr>
          <w:ilvl w:val="0"/>
          <w:numId w:val="46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Go to setup → type users in quick find box → select users → click </w:t>
      </w:r>
      <w:proofErr w:type="gramStart"/>
      <w:r>
        <w:rPr>
          <w:rFonts w:ascii="Cardo" w:eastAsia="Cardo" w:hAnsi="Cardo" w:cs="Cardo"/>
          <w:sz w:val="24"/>
          <w:szCs w:val="24"/>
        </w:rPr>
        <w:t>New</w:t>
      </w:r>
      <w:proofErr w:type="gramEnd"/>
      <w:r>
        <w:rPr>
          <w:rFonts w:ascii="Cardo" w:eastAsia="Cardo" w:hAnsi="Cardo" w:cs="Cardo"/>
          <w:sz w:val="24"/>
          <w:szCs w:val="24"/>
        </w:rPr>
        <w:t xml:space="preserve"> user. </w:t>
      </w:r>
    </w:p>
    <w:p w14:paraId="3BABCC88" w14:textId="77777777" w:rsidR="008C68F0" w:rsidRDefault="00000000">
      <w:pPr>
        <w:numPr>
          <w:ilvl w:val="0"/>
          <w:numId w:val="46"/>
        </w:numPr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Fill in the fields </w:t>
      </w:r>
    </w:p>
    <w:p w14:paraId="48D242DD" w14:textId="77777777" w:rsidR="008C68F0" w:rsidRDefault="00000000" w:rsidP="00A27D0D">
      <w:pPr>
        <w:numPr>
          <w:ilvl w:val="0"/>
          <w:numId w:val="6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First Name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ragu</w:t>
      </w:r>
    </w:p>
    <w:p w14:paraId="455C00BC" w14:textId="77777777" w:rsidR="008C68F0" w:rsidRDefault="00000000" w:rsidP="00A27D0D">
      <w:pPr>
        <w:numPr>
          <w:ilvl w:val="0"/>
          <w:numId w:val="6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Last Name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raj</w:t>
      </w:r>
    </w:p>
    <w:p w14:paraId="75950E13" w14:textId="408BEF70" w:rsidR="008C68F0" w:rsidRDefault="00000000" w:rsidP="00A27D0D">
      <w:pPr>
        <w:numPr>
          <w:ilvl w:val="0"/>
          <w:numId w:val="6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Alias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A27D0D">
        <w:rPr>
          <w:rFonts w:ascii="Times New Roman" w:eastAsia="Times New Roman" w:hAnsi="Times New Roman" w:cs="Times New Roman"/>
          <w:sz w:val="24"/>
          <w:szCs w:val="24"/>
        </w:rPr>
        <w:t>raj</w:t>
      </w:r>
    </w:p>
    <w:p w14:paraId="7249F0AD" w14:textId="4F6B81A1" w:rsidR="008C68F0" w:rsidRDefault="00000000" w:rsidP="00A27D0D">
      <w:pPr>
        <w:numPr>
          <w:ilvl w:val="0"/>
          <w:numId w:val="6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Email id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4F27AE">
        <w:rPr>
          <w:rFonts w:ascii="Times New Roman" w:eastAsia="Times New Roman" w:hAnsi="Times New Roman" w:cs="Times New Roman"/>
          <w:sz w:val="24"/>
          <w:szCs w:val="24"/>
        </w:rPr>
        <w:t>amarkamtala@gmail.com</w:t>
      </w:r>
    </w:p>
    <w:p w14:paraId="19A30DC4" w14:textId="3F152BAC" w:rsidR="008C68F0" w:rsidRDefault="00000000" w:rsidP="00A27D0D">
      <w:pPr>
        <w:numPr>
          <w:ilvl w:val="0"/>
          <w:numId w:val="6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4F27AE">
        <w:rPr>
          <w:rFonts w:ascii="Times New Roman" w:eastAsia="Times New Roman" w:hAnsi="Times New Roman" w:cs="Times New Roman"/>
          <w:sz w:val="24"/>
          <w:szCs w:val="24"/>
        </w:rPr>
        <w:t>amarkamtala16@gmail.com</w:t>
      </w:r>
    </w:p>
    <w:p w14:paraId="1F53E7DB" w14:textId="22530273" w:rsidR="008C68F0" w:rsidRDefault="00000000" w:rsidP="00A27D0D">
      <w:pPr>
        <w:numPr>
          <w:ilvl w:val="0"/>
          <w:numId w:val="6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Nick Name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4F27AE">
        <w:rPr>
          <w:rFonts w:ascii="Times New Roman" w:eastAsia="Times New Roman" w:hAnsi="Times New Roman" w:cs="Times New Roman"/>
          <w:sz w:val="24"/>
          <w:szCs w:val="24"/>
        </w:rPr>
        <w:t>Raj</w:t>
      </w:r>
    </w:p>
    <w:p w14:paraId="70F27341" w14:textId="77777777" w:rsidR="008C68F0" w:rsidRDefault="00000000" w:rsidP="00A27D0D">
      <w:pPr>
        <w:numPr>
          <w:ilvl w:val="0"/>
          <w:numId w:val="6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: worker</w:t>
      </w:r>
    </w:p>
    <w:p w14:paraId="203C7562" w14:textId="77777777" w:rsidR="008C68F0" w:rsidRDefault="00000000" w:rsidP="00A27D0D">
      <w:pPr>
        <w:numPr>
          <w:ilvl w:val="0"/>
          <w:numId w:val="6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license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Salesforce platform</w:t>
      </w:r>
    </w:p>
    <w:p w14:paraId="4A6FF250" w14:textId="77777777" w:rsidR="008C68F0" w:rsidRDefault="00000000" w:rsidP="00A27D0D">
      <w:pPr>
        <w:numPr>
          <w:ilvl w:val="0"/>
          <w:numId w:val="6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Profiles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standard platform user.</w:t>
      </w:r>
    </w:p>
    <w:p w14:paraId="277691C8" w14:textId="77777777" w:rsidR="004F27AE" w:rsidRDefault="00000000" w:rsidP="004F27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CEDDD32" wp14:editId="52992462">
            <wp:extent cx="5943600" cy="2620296"/>
            <wp:effectExtent l="0" t="0" r="0" b="8890"/>
            <wp:docPr id="11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8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1" w:name="_heading=h.3tbugp1" w:colFirst="0" w:colLast="0"/>
      <w:bookmarkEnd w:id="41"/>
    </w:p>
    <w:p w14:paraId="05952421" w14:textId="77777777" w:rsidR="004F27AE" w:rsidRDefault="004F27AE" w:rsidP="004F27A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EE73BE" w14:textId="0AC368B8" w:rsidR="008C68F0" w:rsidRPr="004F27AE" w:rsidRDefault="00000000" w:rsidP="004F27AE">
      <w:pPr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u w:val="single"/>
        </w:rPr>
      </w:pPr>
      <w:r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lastRenderedPageBreak/>
        <w:t xml:space="preserve">Milestone </w:t>
      </w:r>
      <w:proofErr w:type="gramStart"/>
      <w:r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10 :</w:t>
      </w:r>
      <w:proofErr w:type="gramEnd"/>
      <w:r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 Permission sets</w:t>
      </w:r>
    </w:p>
    <w:p w14:paraId="632A54D8" w14:textId="77777777" w:rsidR="008C68F0" w:rsidRPr="004F27AE" w:rsidRDefault="00000000">
      <w:pPr>
        <w:pStyle w:val="Heading2"/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  <w:bookmarkStart w:id="42" w:name="_heading=h.28h4qwu" w:colFirst="0" w:colLast="0"/>
      <w:bookmarkEnd w:id="42"/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Activity 1: Creating OWD setting.</w:t>
      </w:r>
    </w:p>
    <w:p w14:paraId="79F62A48" w14:textId="4EF92D2A" w:rsidR="008C68F0" w:rsidRPr="004F27AE" w:rsidRDefault="00000000" w:rsidP="004F27AE">
      <w:pPr>
        <w:widowControl w:val="0"/>
        <w:numPr>
          <w:ilvl w:val="0"/>
          <w:numId w:val="57"/>
        </w:numPr>
        <w:spacing w:before="37" w:line="240" w:lineRule="auto"/>
        <w:ind w:left="425"/>
        <w:rPr>
          <w:rFonts w:ascii="Times New Roman" w:eastAsia="Times New Roman" w:hAnsi="Times New Roman" w:cs="Times New Roman"/>
          <w:color w:val="080707"/>
          <w:sz w:val="24"/>
          <w:szCs w:val="24"/>
        </w:rPr>
      </w:pPr>
      <w:r w:rsidRPr="004F27AE">
        <w:rPr>
          <w:rFonts w:ascii="Times New Roman" w:eastAsia="Cardo" w:hAnsi="Times New Roman" w:cs="Times New Roman"/>
          <w:sz w:val="24"/>
          <w:szCs w:val="24"/>
        </w:rPr>
        <w:t xml:space="preserve">Go to setup → type “sharing </w:t>
      </w:r>
      <w:proofErr w:type="gramStart"/>
      <w:r w:rsidRPr="004F27AE">
        <w:rPr>
          <w:rFonts w:ascii="Times New Roman" w:eastAsia="Cardo" w:hAnsi="Times New Roman" w:cs="Times New Roman"/>
          <w:sz w:val="24"/>
          <w:szCs w:val="24"/>
        </w:rPr>
        <w:t>settings ”</w:t>
      </w:r>
      <w:proofErr w:type="gramEnd"/>
      <w:r w:rsidRPr="004F27AE">
        <w:rPr>
          <w:rFonts w:ascii="Times New Roman" w:eastAsia="Cardo" w:hAnsi="Times New Roman" w:cs="Times New Roman"/>
          <w:sz w:val="24"/>
          <w:szCs w:val="24"/>
        </w:rPr>
        <w:t xml:space="preserve"> in quick search → Click edit.</w:t>
      </w:r>
    </w:p>
    <w:p w14:paraId="73C0FD5F" w14:textId="77777777" w:rsidR="008C68F0" w:rsidRPr="004F27AE" w:rsidRDefault="00000000">
      <w:pPr>
        <w:widowControl w:val="0"/>
        <w:numPr>
          <w:ilvl w:val="0"/>
          <w:numId w:val="57"/>
        </w:numPr>
        <w:spacing w:before="37" w:line="240" w:lineRule="auto"/>
        <w:ind w:left="425"/>
        <w:rPr>
          <w:rFonts w:ascii="Times New Roman" w:eastAsia="Times New Roman" w:hAnsi="Times New Roman" w:cs="Times New Roman"/>
          <w:color w:val="080707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color w:val="080707"/>
          <w:sz w:val="24"/>
          <w:szCs w:val="24"/>
        </w:rPr>
        <w:t xml:space="preserve"> Scroll down, change the default internal access to </w:t>
      </w:r>
      <w:proofErr w:type="gramStart"/>
      <w:r w:rsidRPr="004F27AE">
        <w:rPr>
          <w:rFonts w:ascii="Times New Roman" w:eastAsia="Times New Roman" w:hAnsi="Times New Roman" w:cs="Times New Roman"/>
          <w:color w:val="080707"/>
          <w:sz w:val="24"/>
          <w:szCs w:val="24"/>
        </w:rPr>
        <w:t>“ public</w:t>
      </w:r>
      <w:proofErr w:type="gramEnd"/>
      <w:r w:rsidRPr="004F27AE">
        <w:rPr>
          <w:rFonts w:ascii="Times New Roman" w:eastAsia="Times New Roman" w:hAnsi="Times New Roman" w:cs="Times New Roman"/>
          <w:color w:val="080707"/>
          <w:sz w:val="24"/>
          <w:szCs w:val="24"/>
        </w:rPr>
        <w:t xml:space="preserve"> read-only” for rice mill and </w:t>
      </w:r>
      <w:r w:rsidRPr="004F27AE">
        <w:rPr>
          <w:rFonts w:ascii="Times New Roman" w:eastAsia="Times New Roman" w:hAnsi="Times New Roman" w:cs="Times New Roman"/>
          <w:sz w:val="24"/>
          <w:szCs w:val="24"/>
        </w:rPr>
        <w:t xml:space="preserve">supplier </w:t>
      </w:r>
      <w:r w:rsidRPr="004F27AE">
        <w:rPr>
          <w:rFonts w:ascii="Times New Roman" w:eastAsia="Times New Roman" w:hAnsi="Times New Roman" w:cs="Times New Roman"/>
          <w:color w:val="080707"/>
          <w:sz w:val="24"/>
          <w:szCs w:val="24"/>
        </w:rPr>
        <w:t xml:space="preserve"> object.</w:t>
      </w:r>
    </w:p>
    <w:p w14:paraId="4DC51109" w14:textId="77777777" w:rsidR="008C68F0" w:rsidRPr="004F27AE" w:rsidRDefault="00000000">
      <w:pPr>
        <w:widowControl w:val="0"/>
        <w:numPr>
          <w:ilvl w:val="0"/>
          <w:numId w:val="57"/>
        </w:numPr>
        <w:spacing w:line="240" w:lineRule="auto"/>
        <w:ind w:left="425"/>
        <w:rPr>
          <w:rFonts w:ascii="Times New Roman" w:eastAsia="Times New Roman" w:hAnsi="Times New Roman" w:cs="Times New Roman"/>
          <w:color w:val="080707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color w:val="080707"/>
          <w:sz w:val="24"/>
          <w:szCs w:val="24"/>
        </w:rPr>
        <w:t>Click save.</w:t>
      </w:r>
    </w:p>
    <w:p w14:paraId="1C2B52EC" w14:textId="77777777" w:rsidR="008C68F0" w:rsidRPr="004F27AE" w:rsidRDefault="00000000">
      <w:pPr>
        <w:widowControl w:val="0"/>
        <w:numPr>
          <w:ilvl w:val="0"/>
          <w:numId w:val="57"/>
        </w:numPr>
        <w:spacing w:line="240" w:lineRule="auto"/>
        <w:ind w:left="425"/>
        <w:rPr>
          <w:rFonts w:ascii="Times New Roman" w:eastAsia="Times New Roman" w:hAnsi="Times New Roman" w:cs="Times New Roman"/>
          <w:color w:val="080707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color w:val="080707"/>
          <w:sz w:val="24"/>
          <w:szCs w:val="24"/>
        </w:rPr>
        <w:t xml:space="preserve">Extra information, By </w:t>
      </w:r>
      <w:proofErr w:type="gramStart"/>
      <w:r w:rsidRPr="004F27AE">
        <w:rPr>
          <w:rFonts w:ascii="Times New Roman" w:eastAsia="Times New Roman" w:hAnsi="Times New Roman" w:cs="Times New Roman"/>
          <w:color w:val="080707"/>
          <w:sz w:val="24"/>
          <w:szCs w:val="24"/>
        </w:rPr>
        <w:t>these every</w:t>
      </w:r>
      <w:proofErr w:type="gramEnd"/>
      <w:r w:rsidRPr="004F27AE">
        <w:rPr>
          <w:rFonts w:ascii="Times New Roman" w:eastAsia="Times New Roman" w:hAnsi="Times New Roman" w:cs="Times New Roman"/>
          <w:color w:val="080707"/>
          <w:sz w:val="24"/>
          <w:szCs w:val="24"/>
        </w:rPr>
        <w:t xml:space="preserve"> profile has their own access, according to their profile.</w:t>
      </w:r>
    </w:p>
    <w:p w14:paraId="4518FA9B" w14:textId="77777777" w:rsidR="008C68F0" w:rsidRPr="004F27AE" w:rsidRDefault="00000000">
      <w:pPr>
        <w:widowControl w:val="0"/>
        <w:numPr>
          <w:ilvl w:val="0"/>
          <w:numId w:val="57"/>
        </w:numPr>
        <w:spacing w:line="240" w:lineRule="auto"/>
        <w:ind w:left="425"/>
        <w:rPr>
          <w:rFonts w:ascii="Times New Roman" w:eastAsia="Times New Roman" w:hAnsi="Times New Roman" w:cs="Times New Roman"/>
          <w:color w:val="080707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color w:val="080707"/>
          <w:sz w:val="24"/>
          <w:szCs w:val="24"/>
        </w:rPr>
        <w:t xml:space="preserve">But in our case we created roles and given the roles in such a way that the </w:t>
      </w:r>
      <w:proofErr w:type="gramStart"/>
      <w:r w:rsidRPr="004F27AE">
        <w:rPr>
          <w:rFonts w:ascii="Times New Roman" w:eastAsia="Times New Roman" w:hAnsi="Times New Roman" w:cs="Times New Roman"/>
          <w:color w:val="080707"/>
          <w:sz w:val="24"/>
          <w:szCs w:val="24"/>
        </w:rPr>
        <w:t>owner  can</w:t>
      </w:r>
      <w:proofErr w:type="gramEnd"/>
      <w:r w:rsidRPr="004F27AE">
        <w:rPr>
          <w:rFonts w:ascii="Times New Roman" w:eastAsia="Times New Roman" w:hAnsi="Times New Roman" w:cs="Times New Roman"/>
          <w:color w:val="080707"/>
          <w:sz w:val="24"/>
          <w:szCs w:val="24"/>
        </w:rPr>
        <w:t xml:space="preserve"> see   employer  and worker  records , and the employer can see the worker  records.</w:t>
      </w:r>
    </w:p>
    <w:p w14:paraId="3654F89D" w14:textId="77777777" w:rsidR="008C68F0" w:rsidRDefault="008C68F0">
      <w:pPr>
        <w:widowControl w:val="0"/>
        <w:spacing w:before="37" w:line="240" w:lineRule="auto"/>
        <w:ind w:left="720"/>
        <w:rPr>
          <w:rFonts w:ascii="Times New Roman" w:eastAsia="Times New Roman" w:hAnsi="Times New Roman" w:cs="Times New Roman"/>
          <w:color w:val="080707"/>
          <w:sz w:val="24"/>
          <w:szCs w:val="24"/>
        </w:rPr>
      </w:pPr>
    </w:p>
    <w:p w14:paraId="74D27F64" w14:textId="77777777" w:rsidR="008C68F0" w:rsidRDefault="00000000">
      <w:pPr>
        <w:widowControl w:val="0"/>
        <w:spacing w:before="36"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Note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  create the latest “10” records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consumer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  objects.</w:t>
      </w:r>
    </w:p>
    <w:p w14:paraId="206BD3C9" w14:textId="6AE26173" w:rsidR="008C68F0" w:rsidRPr="004F27AE" w:rsidRDefault="00000000" w:rsidP="004F27AE">
      <w:pPr>
        <w:widowControl w:val="0"/>
        <w:spacing w:before="36"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Try to fill every field in each record for better experience.</w:t>
      </w:r>
      <w:bookmarkStart w:id="43" w:name="_heading=h.nmf14n" w:colFirst="0" w:colLast="0"/>
      <w:bookmarkEnd w:id="43"/>
    </w:p>
    <w:p w14:paraId="63A886FB" w14:textId="73CE7175" w:rsidR="008C68F0" w:rsidRPr="004F27AE" w:rsidRDefault="00000000">
      <w:pPr>
        <w:pStyle w:val="Heading1"/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  <w:bookmarkStart w:id="44" w:name="_heading=h.2lwamvv" w:colFirst="0" w:colLast="0"/>
      <w:bookmarkEnd w:id="44"/>
      <w:r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Milestone </w:t>
      </w:r>
      <w:proofErr w:type="gramStart"/>
      <w:r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1</w:t>
      </w:r>
      <w:r w:rsidR="00FA753C"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1</w:t>
      </w:r>
      <w:r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 :</w:t>
      </w:r>
      <w:proofErr w:type="gramEnd"/>
      <w:r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 Reports </w:t>
      </w:r>
    </w:p>
    <w:p w14:paraId="3E3A2E67" w14:textId="77777777" w:rsidR="008C68F0" w:rsidRPr="004F27AE" w:rsidRDefault="00000000">
      <w:pPr>
        <w:pStyle w:val="Heading2"/>
        <w:widowControl w:val="0"/>
        <w:spacing w:before="351" w:line="240" w:lineRule="auto"/>
        <w:rPr>
          <w:rFonts w:ascii="Times New Roman" w:eastAsia="Times New Roman" w:hAnsi="Times New Roman" w:cs="Times New Roman"/>
          <w:b/>
          <w:i/>
          <w:iCs/>
          <w:sz w:val="24"/>
          <w:szCs w:val="24"/>
          <w:highlight w:val="white"/>
          <w:u w:val="single"/>
        </w:rPr>
      </w:pPr>
      <w:bookmarkStart w:id="45" w:name="_heading=h.111kx3o" w:colFirst="0" w:colLast="0"/>
      <w:bookmarkEnd w:id="45"/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Activity 1</w:t>
      </w:r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highlight w:val="white"/>
          <w:u w:val="single"/>
        </w:rPr>
        <w:t>:</w:t>
      </w:r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Create Report</w:t>
      </w:r>
      <w:r w:rsidRPr="004F27AE">
        <w:rPr>
          <w:rFonts w:ascii="Times New Roman" w:eastAsia="Times New Roman" w:hAnsi="Times New Roman" w:cs="Times New Roman"/>
          <w:b/>
          <w:i/>
          <w:iCs/>
          <w:sz w:val="24"/>
          <w:szCs w:val="24"/>
          <w:highlight w:val="white"/>
          <w:u w:val="single"/>
        </w:rPr>
        <w:t xml:space="preserve"> </w:t>
      </w:r>
    </w:p>
    <w:p w14:paraId="5912FD3C" w14:textId="77777777" w:rsidR="008C68F0" w:rsidRDefault="008C68F0">
      <w:pPr>
        <w:widowControl w:val="0"/>
        <w:spacing w:before="36"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4889BC24" w14:textId="77777777" w:rsidR="008C68F0" w:rsidRDefault="00000000" w:rsidP="004F27AE">
      <w:pPr>
        <w:widowControl w:val="0"/>
        <w:numPr>
          <w:ilvl w:val="0"/>
          <w:numId w:val="64"/>
        </w:numPr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Go to the app → click on the reports tab</w:t>
      </w:r>
    </w:p>
    <w:p w14:paraId="0D51526B" w14:textId="47BB8491" w:rsidR="008C68F0" w:rsidRPr="004F27AE" w:rsidRDefault="00000000" w:rsidP="004F27AE">
      <w:pPr>
        <w:widowControl w:val="0"/>
        <w:numPr>
          <w:ilvl w:val="0"/>
          <w:numId w:val="6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New Report.</w:t>
      </w:r>
    </w:p>
    <w:p w14:paraId="4D9D3EE5" w14:textId="04B3629F" w:rsidR="008C68F0" w:rsidRPr="004F27AE" w:rsidRDefault="00000000" w:rsidP="004F27AE">
      <w:pPr>
        <w:widowControl w:val="0"/>
        <w:numPr>
          <w:ilvl w:val="0"/>
          <w:numId w:val="64"/>
        </w:numPr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for report type, search for “rice mill with consumers” click on it. And click on start report.</w:t>
      </w:r>
    </w:p>
    <w:p w14:paraId="2482C065" w14:textId="77777777" w:rsidR="008C68F0" w:rsidRDefault="00000000" w:rsidP="004F27AE">
      <w:pPr>
        <w:widowControl w:val="0"/>
        <w:numPr>
          <w:ilvl w:val="0"/>
          <w:numId w:val="64"/>
        </w:numPr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Their outline pane is opened already, select the fields that are mentioned below in the column section.</w:t>
      </w:r>
    </w:p>
    <w:p w14:paraId="471B9711" w14:textId="77777777" w:rsidR="008C68F0" w:rsidRDefault="00000000">
      <w:pPr>
        <w:widowControl w:val="0"/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1.consumer name</w:t>
      </w:r>
    </w:p>
    <w:p w14:paraId="087F3FBF" w14:textId="77777777" w:rsidR="008C68F0" w:rsidRDefault="00000000">
      <w:pPr>
        <w:widowControl w:val="0"/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2.rice type</w:t>
      </w:r>
    </w:p>
    <w:p w14:paraId="14BD2A54" w14:textId="77777777" w:rsidR="008C68F0" w:rsidRDefault="00000000">
      <w:pPr>
        <w:widowControl w:val="0"/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3.rice price/kg</w:t>
      </w:r>
    </w:p>
    <w:p w14:paraId="380D84E0" w14:textId="77777777" w:rsidR="008C68F0" w:rsidRDefault="00000000">
      <w:pPr>
        <w:widowControl w:val="0"/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4.mode of payments</w:t>
      </w:r>
    </w:p>
    <w:p w14:paraId="79AF4D3A" w14:textId="77777777" w:rsidR="008C68F0" w:rsidRDefault="00000000">
      <w:pPr>
        <w:widowControl w:val="0"/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5.amount paid </w:t>
      </w:r>
    </w:p>
    <w:p w14:paraId="5532B1B1" w14:textId="77777777" w:rsidR="008C68F0" w:rsidRDefault="00000000">
      <w:pPr>
        <w:widowControl w:val="0"/>
        <w:numPr>
          <w:ilvl w:val="0"/>
          <w:numId w:val="7"/>
        </w:numPr>
        <w:spacing w:before="68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Remove the unnecessary fields.</w:t>
      </w:r>
    </w:p>
    <w:p w14:paraId="14D7A473" w14:textId="77777777" w:rsidR="008C68F0" w:rsidRDefault="00000000">
      <w:pPr>
        <w:widowControl w:val="0"/>
        <w:numPr>
          <w:ilvl w:val="0"/>
          <w:numId w:val="7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fields that are mentioned below in the GROUP ROWS section.</w:t>
      </w:r>
    </w:p>
    <w:p w14:paraId="2FCC9EC1" w14:textId="77777777" w:rsidR="008C68F0" w:rsidRDefault="00000000">
      <w:pPr>
        <w:widowControl w:val="0"/>
        <w:numPr>
          <w:ilvl w:val="1"/>
          <w:numId w:val="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Rice taken by shops.</w:t>
      </w:r>
    </w:p>
    <w:p w14:paraId="57F316D2" w14:textId="18A02D83" w:rsidR="008C68F0" w:rsidRDefault="008C68F0">
      <w:pPr>
        <w:rPr>
          <w:color w:val="080707"/>
          <w:sz w:val="21"/>
          <w:szCs w:val="21"/>
          <w:highlight w:val="white"/>
        </w:rPr>
      </w:pPr>
    </w:p>
    <w:p w14:paraId="23BF65C9" w14:textId="77777777" w:rsidR="008C68F0" w:rsidRDefault="00000000">
      <w:pPr>
        <w:rPr>
          <w:color w:val="080707"/>
          <w:sz w:val="21"/>
          <w:szCs w:val="21"/>
          <w:highlight w:val="white"/>
        </w:rPr>
      </w:pPr>
      <w:r>
        <w:rPr>
          <w:color w:val="080707"/>
          <w:sz w:val="21"/>
          <w:szCs w:val="21"/>
          <w:highlight w:val="white"/>
        </w:rPr>
        <w:t xml:space="preserve">Click save and run and save the report as “range of amount per </w:t>
      </w:r>
      <w:proofErr w:type="spellStart"/>
      <w:r>
        <w:rPr>
          <w:color w:val="080707"/>
          <w:sz w:val="21"/>
          <w:szCs w:val="21"/>
          <w:highlight w:val="white"/>
        </w:rPr>
        <w:t>day</w:t>
      </w:r>
      <w:proofErr w:type="gramStart"/>
      <w:r>
        <w:rPr>
          <w:color w:val="080707"/>
          <w:sz w:val="21"/>
          <w:szCs w:val="21"/>
          <w:highlight w:val="white"/>
        </w:rPr>
        <w:t>”.</w:t>
      </w:r>
      <w:proofErr w:type="gramEnd"/>
      <w:r>
        <w:rPr>
          <w:color w:val="080707"/>
          <w:sz w:val="21"/>
          <w:szCs w:val="21"/>
          <w:highlight w:val="white"/>
        </w:rPr>
        <w:t>and</w:t>
      </w:r>
      <w:proofErr w:type="spellEnd"/>
      <w:r>
        <w:rPr>
          <w:color w:val="080707"/>
          <w:sz w:val="21"/>
          <w:szCs w:val="21"/>
          <w:highlight w:val="white"/>
        </w:rPr>
        <w:t xml:space="preserve"> save it.</w:t>
      </w:r>
    </w:p>
    <w:p w14:paraId="00B08E4A" w14:textId="77777777" w:rsidR="008C68F0" w:rsidRDefault="00000000">
      <w:pPr>
        <w:rPr>
          <w:color w:val="080707"/>
          <w:sz w:val="21"/>
          <w:szCs w:val="21"/>
          <w:highlight w:val="white"/>
        </w:rPr>
      </w:pPr>
      <w:r>
        <w:rPr>
          <w:noProof/>
          <w:color w:val="080707"/>
          <w:sz w:val="21"/>
          <w:szCs w:val="21"/>
          <w:highlight w:val="white"/>
        </w:rPr>
        <w:lastRenderedPageBreak/>
        <w:drawing>
          <wp:inline distT="114300" distB="114300" distL="114300" distR="114300" wp14:anchorId="603428AA" wp14:editId="73A3163D">
            <wp:extent cx="5943600" cy="2052106"/>
            <wp:effectExtent l="0" t="0" r="0" b="5715"/>
            <wp:docPr id="10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20.png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4F5E30" w14:textId="77777777" w:rsidR="008C68F0" w:rsidRDefault="008C68F0">
      <w:pPr>
        <w:rPr>
          <w:color w:val="080707"/>
          <w:sz w:val="21"/>
          <w:szCs w:val="21"/>
          <w:highlight w:val="white"/>
        </w:rPr>
      </w:pPr>
    </w:p>
    <w:p w14:paraId="4FDD1ED8" w14:textId="77777777" w:rsidR="008C68F0" w:rsidRDefault="008C68F0">
      <w:pPr>
        <w:rPr>
          <w:color w:val="080707"/>
          <w:sz w:val="21"/>
          <w:szCs w:val="21"/>
          <w:highlight w:val="white"/>
        </w:rPr>
      </w:pPr>
    </w:p>
    <w:p w14:paraId="70F52DC7" w14:textId="77777777" w:rsidR="008C68F0" w:rsidRDefault="008C68F0">
      <w:pPr>
        <w:rPr>
          <w:color w:val="080707"/>
          <w:sz w:val="21"/>
          <w:szCs w:val="21"/>
          <w:highlight w:val="white"/>
        </w:rPr>
      </w:pPr>
    </w:p>
    <w:p w14:paraId="08EA23A2" w14:textId="77777777" w:rsidR="008C68F0" w:rsidRPr="004F27AE" w:rsidRDefault="00000000">
      <w:pPr>
        <w:pStyle w:val="Heading2"/>
        <w:widowControl w:val="0"/>
        <w:spacing w:before="351" w:line="240" w:lineRule="auto"/>
        <w:rPr>
          <w:i/>
          <w:iCs/>
          <w:color w:val="080707"/>
          <w:sz w:val="21"/>
          <w:szCs w:val="21"/>
          <w:highlight w:val="white"/>
          <w:u w:val="single"/>
        </w:rPr>
      </w:pPr>
      <w:bookmarkStart w:id="46" w:name="_heading=h.3l18frh" w:colFirst="0" w:colLast="0"/>
      <w:bookmarkEnd w:id="46"/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Activity 2</w:t>
      </w:r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highlight w:val="white"/>
          <w:u w:val="single"/>
        </w:rPr>
        <w:t>:</w:t>
      </w:r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</w:t>
      </w:r>
      <w:proofErr w:type="gramStart"/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Sharing  report</w:t>
      </w:r>
      <w:proofErr w:type="gramEnd"/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 to owner</w:t>
      </w:r>
    </w:p>
    <w:p w14:paraId="1965A68A" w14:textId="77777777" w:rsidR="008C68F0" w:rsidRDefault="008C68F0">
      <w:pPr>
        <w:rPr>
          <w:color w:val="080707"/>
          <w:sz w:val="21"/>
          <w:szCs w:val="21"/>
          <w:highlight w:val="white"/>
        </w:rPr>
      </w:pPr>
    </w:p>
    <w:p w14:paraId="44A83B92" w14:textId="1085CDFE" w:rsidR="008C68F0" w:rsidRPr="004F27AE" w:rsidRDefault="00000000" w:rsidP="004F27AE">
      <w:pPr>
        <w:numPr>
          <w:ilvl w:val="0"/>
          <w:numId w:val="44"/>
        </w:numPr>
        <w:ind w:left="720"/>
        <w:rPr>
          <w:rFonts w:ascii="Times New Roman" w:hAnsi="Times New Roman" w:cs="Times New Roman"/>
          <w:color w:val="080707"/>
          <w:sz w:val="24"/>
          <w:szCs w:val="24"/>
          <w:highlight w:val="white"/>
        </w:rPr>
      </w:pPr>
      <w:r w:rsidRPr="004F27AE">
        <w:rPr>
          <w:rFonts w:ascii="Times New Roman" w:hAnsi="Times New Roman" w:cs="Times New Roman"/>
          <w:color w:val="080707"/>
          <w:sz w:val="24"/>
          <w:szCs w:val="24"/>
          <w:highlight w:val="white"/>
        </w:rPr>
        <w:t xml:space="preserve">Click edit drop down and select subscribe option </w:t>
      </w:r>
    </w:p>
    <w:p w14:paraId="0502351F" w14:textId="77777777" w:rsidR="008C68F0" w:rsidRPr="004F27AE" w:rsidRDefault="00000000">
      <w:pPr>
        <w:numPr>
          <w:ilvl w:val="0"/>
          <w:numId w:val="44"/>
        </w:numPr>
        <w:rPr>
          <w:rFonts w:ascii="Times New Roman" w:hAnsi="Times New Roman" w:cs="Times New Roman"/>
          <w:color w:val="080707"/>
          <w:sz w:val="24"/>
          <w:szCs w:val="24"/>
          <w:highlight w:val="white"/>
        </w:rPr>
      </w:pPr>
      <w:r w:rsidRPr="004F27AE">
        <w:rPr>
          <w:rFonts w:ascii="Times New Roman" w:hAnsi="Times New Roman" w:cs="Times New Roman"/>
          <w:color w:val="080707"/>
          <w:sz w:val="24"/>
          <w:szCs w:val="24"/>
          <w:highlight w:val="white"/>
        </w:rPr>
        <w:t>Follow as per below image.</w:t>
      </w:r>
    </w:p>
    <w:p w14:paraId="40BC9B03" w14:textId="77777777" w:rsidR="008C68F0" w:rsidRDefault="00000000">
      <w:pPr>
        <w:numPr>
          <w:ilvl w:val="0"/>
          <w:numId w:val="44"/>
        </w:numPr>
        <w:rPr>
          <w:color w:val="080707"/>
          <w:sz w:val="21"/>
          <w:szCs w:val="21"/>
          <w:highlight w:val="white"/>
        </w:rPr>
      </w:pPr>
      <w:r>
        <w:rPr>
          <w:noProof/>
          <w:color w:val="080707"/>
          <w:sz w:val="21"/>
          <w:szCs w:val="21"/>
          <w:highlight w:val="white"/>
        </w:rPr>
        <w:drawing>
          <wp:inline distT="114300" distB="114300" distL="114300" distR="114300" wp14:anchorId="71F254F6" wp14:editId="78B2477E">
            <wp:extent cx="5943600" cy="4051300"/>
            <wp:effectExtent l="0" t="0" r="0" b="0"/>
            <wp:docPr id="11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939723" w14:textId="77777777" w:rsidR="008C68F0" w:rsidRPr="004F27AE" w:rsidRDefault="00000000">
      <w:pPr>
        <w:numPr>
          <w:ilvl w:val="0"/>
          <w:numId w:val="44"/>
        </w:numPr>
        <w:rPr>
          <w:rFonts w:ascii="Times New Roman" w:hAnsi="Times New Roman" w:cs="Times New Roman"/>
          <w:color w:val="080707"/>
          <w:sz w:val="24"/>
          <w:szCs w:val="24"/>
          <w:highlight w:val="white"/>
        </w:rPr>
      </w:pPr>
      <w:r w:rsidRPr="004F27AE">
        <w:rPr>
          <w:rFonts w:ascii="Times New Roman" w:hAnsi="Times New Roman" w:cs="Times New Roman"/>
          <w:color w:val="080707"/>
          <w:sz w:val="24"/>
          <w:szCs w:val="24"/>
          <w:highlight w:val="white"/>
        </w:rPr>
        <w:t xml:space="preserve">After selecting the run report as a “another </w:t>
      </w:r>
      <w:proofErr w:type="gramStart"/>
      <w:r w:rsidRPr="004F27AE">
        <w:rPr>
          <w:rFonts w:ascii="Times New Roman" w:hAnsi="Times New Roman" w:cs="Times New Roman"/>
          <w:color w:val="080707"/>
          <w:sz w:val="24"/>
          <w:szCs w:val="24"/>
          <w:highlight w:val="white"/>
        </w:rPr>
        <w:t>person”  select</w:t>
      </w:r>
      <w:proofErr w:type="gramEnd"/>
      <w:r w:rsidRPr="004F27AE">
        <w:rPr>
          <w:rFonts w:ascii="Times New Roman" w:hAnsi="Times New Roman" w:cs="Times New Roman"/>
          <w:color w:val="080707"/>
          <w:sz w:val="24"/>
          <w:szCs w:val="24"/>
          <w:highlight w:val="white"/>
        </w:rPr>
        <w:t xml:space="preserve"> your personal account or whom you want to send that mail to.</w:t>
      </w:r>
    </w:p>
    <w:p w14:paraId="1F19D369" w14:textId="77777777" w:rsidR="008C68F0" w:rsidRPr="004F27AE" w:rsidRDefault="00000000">
      <w:pPr>
        <w:numPr>
          <w:ilvl w:val="0"/>
          <w:numId w:val="44"/>
        </w:numPr>
        <w:rPr>
          <w:rFonts w:ascii="Times New Roman" w:hAnsi="Times New Roman" w:cs="Times New Roman"/>
          <w:color w:val="080707"/>
          <w:sz w:val="24"/>
          <w:szCs w:val="24"/>
          <w:highlight w:val="white"/>
        </w:rPr>
      </w:pPr>
      <w:r w:rsidRPr="004F27AE">
        <w:rPr>
          <w:rFonts w:ascii="Times New Roman" w:hAnsi="Times New Roman" w:cs="Times New Roman"/>
          <w:color w:val="080707"/>
          <w:sz w:val="24"/>
          <w:szCs w:val="24"/>
          <w:highlight w:val="white"/>
        </w:rPr>
        <w:lastRenderedPageBreak/>
        <w:t>Click save.</w:t>
      </w:r>
    </w:p>
    <w:p w14:paraId="3CD037BD" w14:textId="77777777" w:rsidR="008C68F0" w:rsidRDefault="008C68F0">
      <w:pPr>
        <w:rPr>
          <w:color w:val="080707"/>
          <w:sz w:val="21"/>
          <w:szCs w:val="21"/>
          <w:highlight w:val="white"/>
        </w:rPr>
      </w:pPr>
    </w:p>
    <w:p w14:paraId="171D8664" w14:textId="2953ABD8" w:rsidR="008C68F0" w:rsidRPr="004F27AE" w:rsidRDefault="004F27AE">
      <w:pPr>
        <w:rPr>
          <w:rFonts w:ascii="Times New Roman" w:hAnsi="Times New Roman" w:cs="Times New Roman"/>
          <w:bCs/>
          <w:color w:val="080707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color w:val="080707"/>
          <w:sz w:val="24"/>
          <w:szCs w:val="24"/>
          <w:highlight w:val="white"/>
        </w:rPr>
        <w:t>Note</w:t>
      </w:r>
      <w:r w:rsidR="00000000" w:rsidRPr="004F27AE">
        <w:rPr>
          <w:rFonts w:ascii="Times New Roman" w:hAnsi="Times New Roman" w:cs="Times New Roman"/>
          <w:bCs/>
          <w:color w:val="080707"/>
          <w:sz w:val="24"/>
          <w:szCs w:val="24"/>
          <w:highlight w:val="white"/>
        </w:rPr>
        <w:t>: The owner gets daily email notification of that rice mill report.so that he can see all data remotely.</w:t>
      </w:r>
    </w:p>
    <w:p w14:paraId="62B95E54" w14:textId="77777777" w:rsidR="008C68F0" w:rsidRPr="004F27AE" w:rsidRDefault="00000000">
      <w:pPr>
        <w:pStyle w:val="Heading2"/>
        <w:widowControl w:val="0"/>
        <w:spacing w:before="351" w:line="240" w:lineRule="auto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47" w:name="_heading=h.206ipza" w:colFirst="0" w:colLast="0"/>
      <w:bookmarkEnd w:id="47"/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Activity 3</w:t>
      </w:r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highlight w:val="white"/>
          <w:u w:val="single"/>
        </w:rPr>
        <w:t>:</w:t>
      </w:r>
      <w:r w:rsidRPr="004F27AE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 xml:space="preserve"> create a report folder </w:t>
      </w:r>
    </w:p>
    <w:p w14:paraId="7C649899" w14:textId="77777777" w:rsidR="008C68F0" w:rsidRDefault="008C68F0"/>
    <w:p w14:paraId="3A3F2EDA" w14:textId="77777777" w:rsidR="008C68F0" w:rsidRPr="004F27AE" w:rsidRDefault="00000000" w:rsidP="004F27AE">
      <w:pPr>
        <w:pStyle w:val="ListParagraph"/>
        <w:widowControl w:val="0"/>
        <w:numPr>
          <w:ilvl w:val="0"/>
          <w:numId w:val="65"/>
        </w:numPr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sz w:val="24"/>
          <w:szCs w:val="24"/>
        </w:rPr>
        <w:t>Click on the app launcher and search for reports.</w:t>
      </w:r>
    </w:p>
    <w:p w14:paraId="24F5320B" w14:textId="77777777" w:rsidR="008C68F0" w:rsidRPr="004F27AE" w:rsidRDefault="00000000" w:rsidP="004F27AE">
      <w:pPr>
        <w:pStyle w:val="ListParagraph"/>
        <w:widowControl w:val="0"/>
        <w:numPr>
          <w:ilvl w:val="0"/>
          <w:numId w:val="65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sz w:val="24"/>
          <w:szCs w:val="24"/>
        </w:rPr>
        <w:t xml:space="preserve">Double click on the </w:t>
      </w:r>
      <w:proofErr w:type="gramStart"/>
      <w:r w:rsidRPr="004F27AE">
        <w:rPr>
          <w:rFonts w:ascii="Times New Roman" w:eastAsia="Times New Roman" w:hAnsi="Times New Roman" w:cs="Times New Roman"/>
          <w:sz w:val="24"/>
          <w:szCs w:val="24"/>
        </w:rPr>
        <w:t>report,  “</w:t>
      </w:r>
      <w:proofErr w:type="gramEnd"/>
      <w:r w:rsidRPr="004F27AE">
        <w:rPr>
          <w:rFonts w:ascii="Times New Roman" w:eastAsia="Times New Roman" w:hAnsi="Times New Roman" w:cs="Times New Roman"/>
          <w:sz w:val="24"/>
          <w:szCs w:val="24"/>
        </w:rPr>
        <w:t xml:space="preserve"> reports tab” will be auto populated in the navigation bar.</w:t>
      </w:r>
    </w:p>
    <w:p w14:paraId="6EAAE90F" w14:textId="2B20A751" w:rsidR="008C68F0" w:rsidRPr="004F27AE" w:rsidRDefault="00000000" w:rsidP="004F27AE">
      <w:pPr>
        <w:pStyle w:val="ListParagraph"/>
        <w:widowControl w:val="0"/>
        <w:numPr>
          <w:ilvl w:val="0"/>
          <w:numId w:val="65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sz w:val="24"/>
          <w:szCs w:val="24"/>
        </w:rPr>
        <w:t xml:space="preserve">Click on the report tab, click on the new folder. </w:t>
      </w:r>
    </w:p>
    <w:p w14:paraId="2DBBD285" w14:textId="77777777" w:rsidR="008C68F0" w:rsidRPr="004F27AE" w:rsidRDefault="00000000" w:rsidP="004F27AE">
      <w:pPr>
        <w:pStyle w:val="ListParagraph"/>
        <w:widowControl w:val="0"/>
        <w:numPr>
          <w:ilvl w:val="0"/>
          <w:numId w:val="65"/>
        </w:numPr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sz w:val="24"/>
          <w:szCs w:val="24"/>
        </w:rPr>
        <w:t xml:space="preserve">Give the Folder label as “estimated rice per </w:t>
      </w:r>
      <w:proofErr w:type="gramStart"/>
      <w:r w:rsidRPr="004F27AE">
        <w:rPr>
          <w:rFonts w:ascii="Times New Roman" w:eastAsia="Times New Roman" w:hAnsi="Times New Roman" w:cs="Times New Roman"/>
          <w:sz w:val="24"/>
          <w:szCs w:val="24"/>
        </w:rPr>
        <w:t>day ”</w:t>
      </w:r>
      <w:proofErr w:type="gramEnd"/>
      <w:r w:rsidRPr="004F27AE">
        <w:rPr>
          <w:rFonts w:ascii="Times New Roman" w:eastAsia="Times New Roman" w:hAnsi="Times New Roman" w:cs="Times New Roman"/>
          <w:sz w:val="24"/>
          <w:szCs w:val="24"/>
        </w:rPr>
        <w:t>, Folder unique name will be auto populated.</w:t>
      </w:r>
    </w:p>
    <w:p w14:paraId="13362554" w14:textId="1437520E" w:rsidR="008C68F0" w:rsidRPr="004F27AE" w:rsidRDefault="00000000" w:rsidP="004F27AE">
      <w:pPr>
        <w:pStyle w:val="ListParagraph"/>
        <w:widowControl w:val="0"/>
        <w:numPr>
          <w:ilvl w:val="0"/>
          <w:numId w:val="65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sz w:val="24"/>
          <w:szCs w:val="24"/>
        </w:rPr>
        <w:t>Click save.</w:t>
      </w:r>
    </w:p>
    <w:p w14:paraId="1F42C3AF" w14:textId="2C136535" w:rsidR="008C68F0" w:rsidRPr="004F27AE" w:rsidRDefault="004F27AE" w:rsidP="004F27AE">
      <w:pPr>
        <w:pStyle w:val="ListParagraph"/>
        <w:widowControl w:val="0"/>
        <w:numPr>
          <w:ilvl w:val="0"/>
          <w:numId w:val="65"/>
        </w:numPr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</w:t>
      </w:r>
      <w:r w:rsidR="00000000" w:rsidRPr="004F27AE">
        <w:rPr>
          <w:rFonts w:ascii="Times New Roman" w:eastAsia="Times New Roman" w:hAnsi="Times New Roman" w:cs="Times New Roman"/>
          <w:sz w:val="24"/>
          <w:szCs w:val="24"/>
        </w:rPr>
        <w:t>avigate to app launcher and click reports on that.</w:t>
      </w:r>
    </w:p>
    <w:p w14:paraId="5F59E4F1" w14:textId="4B91E42C" w:rsidR="008C68F0" w:rsidRPr="004F27AE" w:rsidRDefault="004F27AE" w:rsidP="004F27AE">
      <w:pPr>
        <w:pStyle w:val="ListParagraph"/>
        <w:widowControl w:val="0"/>
        <w:numPr>
          <w:ilvl w:val="0"/>
          <w:numId w:val="65"/>
        </w:numPr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</w:t>
      </w:r>
      <w:r w:rsidR="00000000" w:rsidRPr="004F27AE">
        <w:rPr>
          <w:rFonts w:ascii="Times New Roman" w:eastAsia="Times New Roman" w:hAnsi="Times New Roman" w:cs="Times New Roman"/>
          <w:sz w:val="24"/>
          <w:szCs w:val="24"/>
        </w:rPr>
        <w:t>lick all reports.</w:t>
      </w:r>
    </w:p>
    <w:p w14:paraId="1A7FAA16" w14:textId="4961A544" w:rsidR="008C68F0" w:rsidRPr="004F27AE" w:rsidRDefault="00000000" w:rsidP="004F27AE">
      <w:pPr>
        <w:pStyle w:val="ListParagraph"/>
        <w:widowControl w:val="0"/>
        <w:numPr>
          <w:ilvl w:val="0"/>
          <w:numId w:val="65"/>
        </w:numPr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sz w:val="24"/>
          <w:szCs w:val="24"/>
        </w:rPr>
        <w:t xml:space="preserve">Select the range of amount per day drop down in that click move. </w:t>
      </w:r>
    </w:p>
    <w:p w14:paraId="346FEB4D" w14:textId="23BBB889" w:rsidR="008C68F0" w:rsidRPr="004F27AE" w:rsidRDefault="00000000" w:rsidP="004F27AE">
      <w:pPr>
        <w:pStyle w:val="ListParagraph"/>
        <w:widowControl w:val="0"/>
        <w:numPr>
          <w:ilvl w:val="0"/>
          <w:numId w:val="65"/>
        </w:numPr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sz w:val="24"/>
          <w:szCs w:val="24"/>
        </w:rPr>
        <w:t>Select estimated rice per day folder and select folder</w:t>
      </w:r>
      <w:r w:rsidR="004F27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A2BCF8" w14:textId="77777777" w:rsidR="008C68F0" w:rsidRDefault="008C68F0">
      <w:pPr>
        <w:widowControl w:val="0"/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384153" w14:textId="77777777" w:rsidR="008C68F0" w:rsidRDefault="00000000">
      <w:pPr>
        <w:widowControl w:val="0"/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27AE">
        <w:rPr>
          <w:rFonts w:ascii="Times New Roman" w:eastAsia="Times New Roman" w:hAnsi="Times New Roman" w:cs="Times New Roman"/>
          <w:b/>
          <w:bCs/>
          <w:sz w:val="24"/>
          <w:szCs w:val="24"/>
        </w:rPr>
        <w:t>Note</w:t>
      </w:r>
      <w:r>
        <w:rPr>
          <w:rFonts w:ascii="Times New Roman" w:eastAsia="Times New Roman" w:hAnsi="Times New Roman" w:cs="Times New Roman"/>
          <w:sz w:val="24"/>
          <w:szCs w:val="24"/>
        </w:rPr>
        <w:t>: if you want to see the report which you have created then go to reports - all folders - estimated rice per day - your report will appear in this way.</w:t>
      </w:r>
    </w:p>
    <w:p w14:paraId="62956BBA" w14:textId="77777777" w:rsidR="008C68F0" w:rsidRDefault="008C68F0">
      <w:pPr>
        <w:widowControl w:val="0"/>
        <w:spacing w:before="68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52ACDE" w14:textId="22F8D23E" w:rsidR="008C68F0" w:rsidRPr="004F27AE" w:rsidRDefault="00000000" w:rsidP="0000566A">
      <w:pPr>
        <w:pStyle w:val="Heading1"/>
        <w:spacing w:line="240" w:lineRule="auto"/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</w:pPr>
      <w:bookmarkStart w:id="48" w:name="_heading=h.4k668n3" w:colFirst="0" w:colLast="0"/>
      <w:bookmarkEnd w:id="48"/>
      <w:r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Milestone </w:t>
      </w:r>
      <w:proofErr w:type="gramStart"/>
      <w:r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1</w:t>
      </w:r>
      <w:r w:rsidR="00FA753C"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>2</w:t>
      </w:r>
      <w:r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 :</w:t>
      </w:r>
      <w:proofErr w:type="gramEnd"/>
      <w:r w:rsidRPr="004F27AE">
        <w:rPr>
          <w:rFonts w:ascii="Times New Roman" w:eastAsia="Times New Roman" w:hAnsi="Times New Roman" w:cs="Times New Roman"/>
          <w:b/>
          <w:i/>
          <w:iCs/>
          <w:color w:val="FF0000"/>
          <w:sz w:val="28"/>
          <w:szCs w:val="28"/>
          <w:u w:val="single"/>
        </w:rPr>
        <w:t xml:space="preserve"> Dashboards</w:t>
      </w:r>
    </w:p>
    <w:p w14:paraId="0EA1A878" w14:textId="77777777" w:rsidR="008C68F0" w:rsidRPr="0000566A" w:rsidRDefault="00000000" w:rsidP="0000566A">
      <w:pPr>
        <w:pStyle w:val="Heading2"/>
        <w:spacing w:line="240" w:lineRule="auto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49" w:name="_heading=h.2zbgiuw" w:colFirst="0" w:colLast="0"/>
      <w:bookmarkEnd w:id="49"/>
      <w:r w:rsidRPr="0000566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Activity 1: Create Dashboard Folder</w:t>
      </w:r>
    </w:p>
    <w:p w14:paraId="6AC8C501" w14:textId="77777777" w:rsidR="008C68F0" w:rsidRDefault="00000000">
      <w:pPr>
        <w:widowControl w:val="0"/>
        <w:numPr>
          <w:ilvl w:val="0"/>
          <w:numId w:val="28"/>
        </w:numPr>
        <w:spacing w:before="37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on the app launcher and search for the dashboard.</w:t>
      </w:r>
    </w:p>
    <w:p w14:paraId="333AA728" w14:textId="77777777" w:rsidR="008C68F0" w:rsidRDefault="00000000">
      <w:pPr>
        <w:widowControl w:val="0"/>
        <w:numPr>
          <w:ilvl w:val="0"/>
          <w:numId w:val="28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on the dashboard tab.</w:t>
      </w:r>
    </w:p>
    <w:p w14:paraId="6C2B83AB" w14:textId="77777777" w:rsidR="008C68F0" w:rsidRDefault="00000000">
      <w:pPr>
        <w:widowControl w:val="0"/>
        <w:numPr>
          <w:ilvl w:val="0"/>
          <w:numId w:val="28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the new folder, give the folder label as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amount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data  dashboard”.</w:t>
      </w:r>
    </w:p>
    <w:p w14:paraId="5C6724AA" w14:textId="77777777" w:rsidR="008C68F0" w:rsidRDefault="00000000">
      <w:pPr>
        <w:widowControl w:val="0"/>
        <w:numPr>
          <w:ilvl w:val="0"/>
          <w:numId w:val="28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Folder unique names will be auto populated.</w:t>
      </w:r>
    </w:p>
    <w:p w14:paraId="1AB32531" w14:textId="0195DEA8" w:rsidR="008C68F0" w:rsidRDefault="00000000" w:rsidP="0000566A">
      <w:pPr>
        <w:widowControl w:val="0"/>
        <w:numPr>
          <w:ilvl w:val="0"/>
          <w:numId w:val="28"/>
        </w:numPr>
        <w:spacing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save.</w:t>
      </w:r>
    </w:p>
    <w:p w14:paraId="64FC3A0D" w14:textId="77777777" w:rsidR="0000566A" w:rsidRDefault="0000566A" w:rsidP="0000566A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972A2" w14:textId="77777777" w:rsidR="0000566A" w:rsidRPr="0000566A" w:rsidRDefault="0000566A" w:rsidP="0000566A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89B878" w14:textId="3F774B62" w:rsidR="008C68F0" w:rsidRPr="0000566A" w:rsidRDefault="00000000" w:rsidP="0000566A">
      <w:pPr>
        <w:pStyle w:val="Heading2"/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bookmarkStart w:id="50" w:name="_heading=h.1egqt2p" w:colFirst="0" w:colLast="0"/>
      <w:bookmarkEnd w:id="50"/>
      <w:r w:rsidRPr="0000566A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Activity 2: Create Dashboard</w:t>
      </w:r>
    </w:p>
    <w:p w14:paraId="3B897144" w14:textId="59AF637D" w:rsidR="008C68F0" w:rsidRPr="0000566A" w:rsidRDefault="00000000" w:rsidP="0000566A">
      <w:pPr>
        <w:widowControl w:val="0"/>
        <w:numPr>
          <w:ilvl w:val="0"/>
          <w:numId w:val="66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Cardo" w:hAnsi="Times New Roman" w:cs="Times New Roman"/>
          <w:sz w:val="24"/>
          <w:szCs w:val="24"/>
        </w:rPr>
        <w:t>Go to the app → click on the Dashboards tabs.</w:t>
      </w:r>
    </w:p>
    <w:p w14:paraId="61A40013" w14:textId="16E4161B" w:rsidR="008C68F0" w:rsidRPr="0000566A" w:rsidRDefault="00000000" w:rsidP="0000566A">
      <w:pPr>
        <w:widowControl w:val="0"/>
        <w:numPr>
          <w:ilvl w:val="0"/>
          <w:numId w:val="66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Give a Name and select the folder that was created, and click on create.</w:t>
      </w:r>
    </w:p>
    <w:p w14:paraId="6BA3CC24" w14:textId="77777777" w:rsidR="008C68F0" w:rsidRPr="0000566A" w:rsidRDefault="00000000" w:rsidP="0000566A">
      <w:pPr>
        <w:widowControl w:val="0"/>
        <w:numPr>
          <w:ilvl w:val="0"/>
          <w:numId w:val="66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Select add component.</w:t>
      </w:r>
    </w:p>
    <w:p w14:paraId="05DB68DC" w14:textId="6BE628FC" w:rsidR="008C68F0" w:rsidRPr="0000566A" w:rsidRDefault="008C68F0">
      <w:pPr>
        <w:widowControl w:val="0"/>
        <w:spacing w:before="37" w:line="240" w:lineRule="auto"/>
        <w:ind w:left="425"/>
        <w:rPr>
          <w:rFonts w:ascii="Times New Roman" w:eastAsia="Times New Roman" w:hAnsi="Times New Roman" w:cs="Times New Roman"/>
          <w:sz w:val="24"/>
          <w:szCs w:val="24"/>
        </w:rPr>
      </w:pPr>
    </w:p>
    <w:p w14:paraId="4D526310" w14:textId="77777777" w:rsidR="008C68F0" w:rsidRPr="0000566A" w:rsidRDefault="008C68F0">
      <w:pPr>
        <w:widowControl w:val="0"/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AF3DEB" w14:textId="77777777" w:rsidR="008C68F0" w:rsidRPr="0000566A" w:rsidRDefault="008C68F0">
      <w:pPr>
        <w:widowControl w:val="0"/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4A6472" w14:textId="1DB0268A" w:rsidR="008C68F0" w:rsidRPr="0000566A" w:rsidRDefault="00000000" w:rsidP="0000566A">
      <w:pPr>
        <w:widowControl w:val="0"/>
        <w:numPr>
          <w:ilvl w:val="0"/>
          <w:numId w:val="66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lastRenderedPageBreak/>
        <w:t>Select a Report and click on select.</w:t>
      </w:r>
    </w:p>
    <w:p w14:paraId="10FC2E34" w14:textId="77777777" w:rsidR="008C68F0" w:rsidRPr="0000566A" w:rsidRDefault="00000000" w:rsidP="0000566A">
      <w:pPr>
        <w:pStyle w:val="ListParagraph"/>
        <w:widowControl w:val="0"/>
        <w:numPr>
          <w:ilvl w:val="0"/>
          <w:numId w:val="67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Display as- vertical bar chart</w:t>
      </w:r>
    </w:p>
    <w:p w14:paraId="35852AA0" w14:textId="77777777" w:rsidR="008C68F0" w:rsidRPr="0000566A" w:rsidRDefault="00000000" w:rsidP="0000566A">
      <w:pPr>
        <w:pStyle w:val="ListParagraph"/>
        <w:widowControl w:val="0"/>
        <w:numPr>
          <w:ilvl w:val="0"/>
          <w:numId w:val="67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X-axis - rice taken by shops</w:t>
      </w:r>
    </w:p>
    <w:p w14:paraId="50C11CA2" w14:textId="77777777" w:rsidR="008C68F0" w:rsidRPr="0000566A" w:rsidRDefault="00000000" w:rsidP="0000566A">
      <w:pPr>
        <w:pStyle w:val="ListParagraph"/>
        <w:widowControl w:val="0"/>
        <w:numPr>
          <w:ilvl w:val="0"/>
          <w:numId w:val="67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Y-axis- sum of amount</w:t>
      </w:r>
    </w:p>
    <w:p w14:paraId="1B744AE5" w14:textId="77777777" w:rsidR="008C68F0" w:rsidRPr="0000566A" w:rsidRDefault="00000000" w:rsidP="0000566A">
      <w:pPr>
        <w:pStyle w:val="ListParagraph"/>
        <w:widowControl w:val="0"/>
        <w:numPr>
          <w:ilvl w:val="0"/>
          <w:numId w:val="67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Y-axis range - automatic</w:t>
      </w:r>
    </w:p>
    <w:p w14:paraId="5769F713" w14:textId="77777777" w:rsidR="008C68F0" w:rsidRPr="0000566A" w:rsidRDefault="00000000" w:rsidP="0000566A">
      <w:pPr>
        <w:pStyle w:val="ListParagraph"/>
        <w:widowControl w:val="0"/>
        <w:numPr>
          <w:ilvl w:val="0"/>
          <w:numId w:val="67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Sort by - rice taken by shops</w:t>
      </w:r>
    </w:p>
    <w:p w14:paraId="17388379" w14:textId="77777777" w:rsidR="008C68F0" w:rsidRPr="0000566A" w:rsidRDefault="00000000" w:rsidP="0000566A">
      <w:pPr>
        <w:pStyle w:val="ListParagraph"/>
        <w:widowControl w:val="0"/>
        <w:numPr>
          <w:ilvl w:val="0"/>
          <w:numId w:val="67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Component theme - dark.</w:t>
      </w:r>
    </w:p>
    <w:p w14:paraId="6E187E30" w14:textId="77777777" w:rsidR="008C68F0" w:rsidRDefault="008C68F0">
      <w:pPr>
        <w:widowControl w:val="0"/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8431B2" w14:textId="6BCCA637" w:rsidR="008C68F0" w:rsidRPr="0000566A" w:rsidRDefault="00000000" w:rsidP="0000566A">
      <w:pPr>
        <w:pStyle w:val="ListParagraph"/>
        <w:widowControl w:val="0"/>
        <w:numPr>
          <w:ilvl w:val="0"/>
          <w:numId w:val="68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Add the component</w:t>
      </w:r>
    </w:p>
    <w:p w14:paraId="14734AD0" w14:textId="77777777" w:rsidR="008C68F0" w:rsidRPr="0000566A" w:rsidRDefault="00000000" w:rsidP="0000566A">
      <w:pPr>
        <w:pStyle w:val="ListParagraph"/>
        <w:widowControl w:val="0"/>
        <w:numPr>
          <w:ilvl w:val="0"/>
          <w:numId w:val="68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0566A">
        <w:rPr>
          <w:rFonts w:ascii="Times New Roman" w:eastAsia="Times New Roman" w:hAnsi="Times New Roman" w:cs="Times New Roman"/>
          <w:sz w:val="24"/>
          <w:szCs w:val="24"/>
        </w:rPr>
        <w:t>Again</w:t>
      </w:r>
      <w:proofErr w:type="gramEnd"/>
      <w:r w:rsidRPr="0000566A">
        <w:rPr>
          <w:rFonts w:ascii="Times New Roman" w:eastAsia="Times New Roman" w:hAnsi="Times New Roman" w:cs="Times New Roman"/>
          <w:sz w:val="24"/>
          <w:szCs w:val="24"/>
        </w:rPr>
        <w:t xml:space="preserve"> select add component with above same steps</w:t>
      </w:r>
    </w:p>
    <w:p w14:paraId="2609DC8A" w14:textId="77777777" w:rsidR="008C68F0" w:rsidRPr="0000566A" w:rsidRDefault="00000000" w:rsidP="0000566A">
      <w:pPr>
        <w:pStyle w:val="ListParagraph"/>
        <w:widowControl w:val="0"/>
        <w:numPr>
          <w:ilvl w:val="0"/>
          <w:numId w:val="68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1.</w:t>
      </w:r>
      <w:proofErr w:type="gramStart"/>
      <w:r w:rsidRPr="0000566A">
        <w:rPr>
          <w:rFonts w:ascii="Times New Roman" w:eastAsia="Times New Roman" w:hAnsi="Times New Roman" w:cs="Times New Roman"/>
          <w:sz w:val="24"/>
          <w:szCs w:val="24"/>
        </w:rPr>
        <w:t>display  as</w:t>
      </w:r>
      <w:proofErr w:type="gramEnd"/>
      <w:r w:rsidRPr="0000566A">
        <w:rPr>
          <w:rFonts w:ascii="Times New Roman" w:eastAsia="Times New Roman" w:hAnsi="Times New Roman" w:cs="Times New Roman"/>
          <w:sz w:val="24"/>
          <w:szCs w:val="24"/>
        </w:rPr>
        <w:t xml:space="preserve"> donut chart</w:t>
      </w:r>
    </w:p>
    <w:p w14:paraId="635E5ED7" w14:textId="77777777" w:rsidR="008C68F0" w:rsidRPr="0000566A" w:rsidRDefault="00000000" w:rsidP="0000566A">
      <w:pPr>
        <w:pStyle w:val="ListParagraph"/>
        <w:widowControl w:val="0"/>
        <w:numPr>
          <w:ilvl w:val="0"/>
          <w:numId w:val="68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2.sort by - sum of amount</w:t>
      </w:r>
    </w:p>
    <w:p w14:paraId="36694D9A" w14:textId="77777777" w:rsidR="008C68F0" w:rsidRPr="0000566A" w:rsidRDefault="00000000" w:rsidP="0000566A">
      <w:pPr>
        <w:pStyle w:val="ListParagraph"/>
        <w:widowControl w:val="0"/>
        <w:numPr>
          <w:ilvl w:val="0"/>
          <w:numId w:val="68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3.title-range of amount per day</w:t>
      </w:r>
    </w:p>
    <w:p w14:paraId="60A288C1" w14:textId="77777777" w:rsidR="0000566A" w:rsidRPr="0000566A" w:rsidRDefault="00000000" w:rsidP="0000566A">
      <w:pPr>
        <w:pStyle w:val="ListParagraph"/>
        <w:widowControl w:val="0"/>
        <w:numPr>
          <w:ilvl w:val="0"/>
          <w:numId w:val="68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eastAsia="Times New Roman" w:hAnsi="Times New Roman" w:cs="Times New Roman"/>
          <w:sz w:val="24"/>
          <w:szCs w:val="24"/>
        </w:rPr>
        <w:t>4.component theme dark</w:t>
      </w:r>
    </w:p>
    <w:p w14:paraId="4A4C9115" w14:textId="77777777" w:rsidR="0000566A" w:rsidRPr="0000566A" w:rsidRDefault="00000000" w:rsidP="0000566A">
      <w:pPr>
        <w:pStyle w:val="ListParagraph"/>
        <w:widowControl w:val="0"/>
        <w:numPr>
          <w:ilvl w:val="0"/>
          <w:numId w:val="68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hAnsi="Times New Roman" w:cs="Times New Roman"/>
          <w:color w:val="080707"/>
          <w:sz w:val="24"/>
          <w:szCs w:val="24"/>
          <w:highlight w:val="white"/>
        </w:rPr>
        <w:t>Click add.</w:t>
      </w:r>
    </w:p>
    <w:p w14:paraId="67378A3B" w14:textId="299B6A5F" w:rsidR="008C68F0" w:rsidRPr="0000566A" w:rsidRDefault="00000000" w:rsidP="0000566A">
      <w:pPr>
        <w:pStyle w:val="ListParagraph"/>
        <w:widowControl w:val="0"/>
        <w:numPr>
          <w:ilvl w:val="0"/>
          <w:numId w:val="68"/>
        </w:numPr>
        <w:spacing w:before="3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0566A">
        <w:rPr>
          <w:rFonts w:ascii="Times New Roman" w:hAnsi="Times New Roman" w:cs="Times New Roman"/>
          <w:color w:val="080707"/>
          <w:sz w:val="24"/>
          <w:szCs w:val="24"/>
          <w:highlight w:val="white"/>
        </w:rPr>
        <w:t>Click save and done.</w:t>
      </w:r>
    </w:p>
    <w:p w14:paraId="58BEDDB0" w14:textId="77777777" w:rsidR="008C68F0" w:rsidRDefault="008C68F0">
      <w:pPr>
        <w:rPr>
          <w:color w:val="080707"/>
          <w:sz w:val="21"/>
          <w:szCs w:val="21"/>
          <w:highlight w:val="white"/>
        </w:rPr>
      </w:pPr>
    </w:p>
    <w:p w14:paraId="32745F3E" w14:textId="77777777" w:rsidR="0000566A" w:rsidRDefault="0000566A">
      <w:pPr>
        <w:rPr>
          <w:noProof/>
          <w:color w:val="080707"/>
          <w:sz w:val="21"/>
          <w:szCs w:val="21"/>
        </w:rPr>
      </w:pPr>
    </w:p>
    <w:p w14:paraId="2D4B8420" w14:textId="7C786980" w:rsidR="008C68F0" w:rsidRDefault="0000566A">
      <w:pPr>
        <w:rPr>
          <w:color w:val="080707"/>
          <w:sz w:val="21"/>
          <w:szCs w:val="21"/>
          <w:highlight w:val="white"/>
        </w:rPr>
      </w:pPr>
      <w:r>
        <w:rPr>
          <w:noProof/>
          <w:color w:val="080707"/>
          <w:sz w:val="21"/>
          <w:szCs w:val="21"/>
        </w:rPr>
        <w:drawing>
          <wp:inline distT="0" distB="0" distL="0" distR="0" wp14:anchorId="14A0F0CD" wp14:editId="19E7CFE3">
            <wp:extent cx="5943600" cy="2508250"/>
            <wp:effectExtent l="0" t="0" r="0" b="6350"/>
            <wp:docPr id="5696515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51573" name="Picture 56965157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BC3D" w14:textId="77777777" w:rsidR="0000566A" w:rsidRDefault="0000566A">
      <w:pPr>
        <w:rPr>
          <w:color w:val="080707"/>
          <w:sz w:val="21"/>
          <w:szCs w:val="21"/>
          <w:highlight w:val="white"/>
        </w:rPr>
      </w:pPr>
    </w:p>
    <w:p w14:paraId="4F87EFAE" w14:textId="3AF0FE21" w:rsidR="0000566A" w:rsidRDefault="0000566A">
      <w:pPr>
        <w:rPr>
          <w:rFonts w:ascii="Times New Roman" w:hAnsi="Times New Roman" w:cs="Times New Roman"/>
          <w:b/>
          <w:bCs/>
          <w:i/>
          <w:iCs/>
          <w:color w:val="080707"/>
          <w:sz w:val="28"/>
          <w:szCs w:val="28"/>
          <w:highlight w:val="white"/>
          <w:u w:val="single"/>
        </w:rPr>
      </w:pPr>
      <w:r w:rsidRPr="0000566A">
        <w:rPr>
          <w:rFonts w:ascii="Times New Roman" w:hAnsi="Times New Roman" w:cs="Times New Roman"/>
          <w:b/>
          <w:bCs/>
          <w:i/>
          <w:iCs/>
          <w:color w:val="080707"/>
          <w:sz w:val="28"/>
          <w:szCs w:val="28"/>
          <w:highlight w:val="white"/>
          <w:u w:val="single"/>
        </w:rPr>
        <w:t>Email Al</w:t>
      </w:r>
      <w:r>
        <w:rPr>
          <w:rFonts w:ascii="Times New Roman" w:hAnsi="Times New Roman" w:cs="Times New Roman"/>
          <w:b/>
          <w:bCs/>
          <w:i/>
          <w:iCs/>
          <w:color w:val="080707"/>
          <w:sz w:val="28"/>
          <w:szCs w:val="28"/>
          <w:highlight w:val="white"/>
          <w:u w:val="single"/>
        </w:rPr>
        <w:t>erts:</w:t>
      </w:r>
    </w:p>
    <w:p w14:paraId="355C8926" w14:textId="152AE4F7" w:rsidR="0000566A" w:rsidRDefault="0000566A">
      <w:pPr>
        <w:rPr>
          <w:rFonts w:ascii="Times New Roman" w:hAnsi="Times New Roman" w:cs="Times New Roman"/>
          <w:color w:val="080707"/>
          <w:sz w:val="24"/>
          <w:szCs w:val="24"/>
          <w:highlight w:val="white"/>
        </w:rPr>
      </w:pPr>
      <w:r>
        <w:rPr>
          <w:rFonts w:ascii="Times New Roman" w:hAnsi="Times New Roman" w:cs="Times New Roman"/>
          <w:color w:val="080707"/>
          <w:sz w:val="24"/>
          <w:szCs w:val="24"/>
          <w:highlight w:val="white"/>
        </w:rPr>
        <w:t xml:space="preserve">After Completing this </w:t>
      </w:r>
      <w:proofErr w:type="gramStart"/>
      <w:r>
        <w:rPr>
          <w:rFonts w:ascii="Times New Roman" w:hAnsi="Times New Roman" w:cs="Times New Roman"/>
          <w:color w:val="080707"/>
          <w:sz w:val="24"/>
          <w:szCs w:val="24"/>
          <w:highlight w:val="white"/>
        </w:rPr>
        <w:t>project</w:t>
      </w:r>
      <w:proofErr w:type="gramEnd"/>
      <w:r>
        <w:rPr>
          <w:rFonts w:ascii="Times New Roman" w:hAnsi="Times New Roman" w:cs="Times New Roman"/>
          <w:color w:val="080707"/>
          <w:sz w:val="24"/>
          <w:szCs w:val="24"/>
          <w:highlight w:val="white"/>
        </w:rPr>
        <w:t xml:space="preserve"> the owner would able to get the report of daily activities as a mail as follows:</w:t>
      </w:r>
    </w:p>
    <w:p w14:paraId="4451CAC7" w14:textId="0A126FEF" w:rsidR="0000566A" w:rsidRPr="0000566A" w:rsidRDefault="0000566A">
      <w:pPr>
        <w:rPr>
          <w:rFonts w:ascii="Times New Roman" w:hAnsi="Times New Roman" w:cs="Times New Roman"/>
          <w:color w:val="080707"/>
          <w:sz w:val="24"/>
          <w:szCs w:val="24"/>
          <w:highlight w:val="white"/>
        </w:rPr>
      </w:pPr>
      <w:r>
        <w:rPr>
          <w:rFonts w:ascii="Times New Roman" w:hAnsi="Times New Roman" w:cs="Times New Roman"/>
          <w:noProof/>
          <w:color w:val="080707"/>
          <w:sz w:val="24"/>
          <w:szCs w:val="24"/>
        </w:rPr>
        <w:lastRenderedPageBreak/>
        <w:drawing>
          <wp:inline distT="0" distB="0" distL="0" distR="0" wp14:anchorId="005CDF06" wp14:editId="0608C7DB">
            <wp:extent cx="5943600" cy="2684780"/>
            <wp:effectExtent l="0" t="0" r="0" b="1270"/>
            <wp:docPr id="20765602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60265" name="Picture 207656026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566A" w:rsidRPr="0000566A" w:rsidSect="00FA753C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4EC565" w14:textId="77777777" w:rsidR="00DA659C" w:rsidRDefault="00DA659C">
      <w:pPr>
        <w:spacing w:line="240" w:lineRule="auto"/>
      </w:pPr>
      <w:r>
        <w:separator/>
      </w:r>
    </w:p>
  </w:endnote>
  <w:endnote w:type="continuationSeparator" w:id="0">
    <w:p w14:paraId="27873A5D" w14:textId="77777777" w:rsidR="00DA659C" w:rsidRDefault="00DA65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337F289C-ED95-43EE-BB40-50541022776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altName w:val="Calibri"/>
    <w:charset w:val="00"/>
    <w:family w:val="auto"/>
    <w:pitch w:val="default"/>
    <w:embedRegular r:id="rId2" w:fontKey="{6A8137AA-5E35-4F89-9F5F-F8590C91888E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0501C15-DA44-4E35-946F-10A13044B96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42C19AA-EC26-4220-A078-3466B081DBB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tag w:val="goog_rdk_11"/>
      <w:id w:val="-661308540"/>
    </w:sdtPr>
    <w:sdtContent>
      <w:p w14:paraId="7E5732F8" w14:textId="77777777" w:rsidR="008C68F0" w:rsidRDefault="00000000">
        <w:pPr>
          <w:rPr>
            <w:ins w:id="51" w:author="SAIKEERTHI CHUKKA" w:date="2023-09-21T17:50:00Z"/>
            <w:b/>
            <w:sz w:val="23"/>
            <w:szCs w:val="23"/>
            <w:highlight w:val="white"/>
          </w:rPr>
        </w:pPr>
        <w:sdt>
          <w:sdtPr>
            <w:tag w:val="goog_rdk_10"/>
            <w:id w:val="-320578139"/>
          </w:sdtPr>
          <w:sdtContent/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382021" w14:textId="77777777" w:rsidR="00DA659C" w:rsidRDefault="00DA659C">
      <w:pPr>
        <w:spacing w:line="240" w:lineRule="auto"/>
      </w:pPr>
      <w:r>
        <w:separator/>
      </w:r>
    </w:p>
  </w:footnote>
  <w:footnote w:type="continuationSeparator" w:id="0">
    <w:p w14:paraId="3BEEADBA" w14:textId="77777777" w:rsidR="00DA659C" w:rsidRDefault="00DA659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BEB72C" w14:textId="77777777" w:rsidR="008C68F0" w:rsidRDefault="008C68F0">
    <w:pPr>
      <w:rPr>
        <w:b/>
        <w:sz w:val="23"/>
        <w:szCs w:val="23"/>
        <w:highlight w:val="white"/>
      </w:rPr>
    </w:pPr>
  </w:p>
  <w:p w14:paraId="1585DE24" w14:textId="77777777" w:rsidR="008C68F0" w:rsidRDefault="008C68F0">
    <w:pPr>
      <w:rPr>
        <w:b/>
        <w:sz w:val="23"/>
        <w:szCs w:val="23"/>
        <w:highlight w:val="whit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205CC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E85C14"/>
    <w:multiLevelType w:val="multilevel"/>
    <w:tmpl w:val="730CF15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3D11DEF"/>
    <w:multiLevelType w:val="multilevel"/>
    <w:tmpl w:val="00B2F81A"/>
    <w:lvl w:ilvl="0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6257C02"/>
    <w:multiLevelType w:val="multilevel"/>
    <w:tmpl w:val="604491E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063A1E96"/>
    <w:multiLevelType w:val="multilevel"/>
    <w:tmpl w:val="DF6274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92D451F"/>
    <w:multiLevelType w:val="multilevel"/>
    <w:tmpl w:val="00B2F81A"/>
    <w:lvl w:ilvl="0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9BC291E"/>
    <w:multiLevelType w:val="multilevel"/>
    <w:tmpl w:val="453EBC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0CD20D10"/>
    <w:multiLevelType w:val="multilevel"/>
    <w:tmpl w:val="7FBA71C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0D5521A6"/>
    <w:multiLevelType w:val="multilevel"/>
    <w:tmpl w:val="1E12181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0E231337"/>
    <w:multiLevelType w:val="multilevel"/>
    <w:tmpl w:val="00B2F81A"/>
    <w:lvl w:ilvl="0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0EEA69FC"/>
    <w:multiLevelType w:val="multilevel"/>
    <w:tmpl w:val="916680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2405EA1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29F0367"/>
    <w:multiLevelType w:val="multilevel"/>
    <w:tmpl w:val="4FC80A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16207906"/>
    <w:multiLevelType w:val="multilevel"/>
    <w:tmpl w:val="7AC0A08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166F44DF"/>
    <w:multiLevelType w:val="multilevel"/>
    <w:tmpl w:val="AB9C26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B96723E"/>
    <w:multiLevelType w:val="multilevel"/>
    <w:tmpl w:val="EE9214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1CFA48D2"/>
    <w:multiLevelType w:val="multilevel"/>
    <w:tmpl w:val="DF6274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1D592568"/>
    <w:multiLevelType w:val="multilevel"/>
    <w:tmpl w:val="5B96EC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202E4078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226C53F2"/>
    <w:multiLevelType w:val="multilevel"/>
    <w:tmpl w:val="DF6274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28520D44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29A421E4"/>
    <w:multiLevelType w:val="multilevel"/>
    <w:tmpl w:val="BBB0CB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2BC319D9"/>
    <w:multiLevelType w:val="multilevel"/>
    <w:tmpl w:val="C2F60A84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 w15:restartNumberingAfterBreak="0">
    <w:nsid w:val="2C643BF1"/>
    <w:multiLevelType w:val="multilevel"/>
    <w:tmpl w:val="873EC4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2E646D46"/>
    <w:multiLevelType w:val="multilevel"/>
    <w:tmpl w:val="B596EE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31681E7E"/>
    <w:multiLevelType w:val="multilevel"/>
    <w:tmpl w:val="0DB08D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32AF2375"/>
    <w:multiLevelType w:val="multilevel"/>
    <w:tmpl w:val="05DC2FDA"/>
    <w:lvl w:ilvl="0">
      <w:start w:val="1"/>
      <w:numFmt w:val="decimal"/>
      <w:lvlText w:val="%1."/>
      <w:lvlJc w:val="left"/>
      <w:pPr>
        <w:ind w:left="502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330D362B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3DD004F1"/>
    <w:multiLevelType w:val="multilevel"/>
    <w:tmpl w:val="DF6274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3E772469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3F00258A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401B7A63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41E47F86"/>
    <w:multiLevelType w:val="multilevel"/>
    <w:tmpl w:val="DF6274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427417DF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433C0446"/>
    <w:multiLevelType w:val="multilevel"/>
    <w:tmpl w:val="26665C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43461998"/>
    <w:multiLevelType w:val="multilevel"/>
    <w:tmpl w:val="466AC4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45133C7B"/>
    <w:multiLevelType w:val="multilevel"/>
    <w:tmpl w:val="05DC2FDA"/>
    <w:lvl w:ilvl="0">
      <w:start w:val="1"/>
      <w:numFmt w:val="decimal"/>
      <w:lvlText w:val="%1."/>
      <w:lvlJc w:val="left"/>
      <w:pPr>
        <w:ind w:left="78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475C4DD5"/>
    <w:multiLevelType w:val="multilevel"/>
    <w:tmpl w:val="54409E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479F659F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482F74E9"/>
    <w:multiLevelType w:val="multilevel"/>
    <w:tmpl w:val="DF627416"/>
    <w:lvl w:ilvl="0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4867491D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4A66659C"/>
    <w:multiLevelType w:val="multilevel"/>
    <w:tmpl w:val="DF6274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4A920D15"/>
    <w:multiLevelType w:val="multilevel"/>
    <w:tmpl w:val="1AC8AA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4E123E78"/>
    <w:multiLevelType w:val="multilevel"/>
    <w:tmpl w:val="774C3F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522B7C7E"/>
    <w:multiLevelType w:val="multilevel"/>
    <w:tmpl w:val="6AF4A05C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5" w15:restartNumberingAfterBreak="0">
    <w:nsid w:val="53B05659"/>
    <w:multiLevelType w:val="multilevel"/>
    <w:tmpl w:val="00B2F81A"/>
    <w:lvl w:ilvl="0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723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443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163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883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03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323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043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763" w:hanging="360"/>
      </w:pPr>
      <w:rPr>
        <w:u w:val="none"/>
      </w:rPr>
    </w:lvl>
  </w:abstractNum>
  <w:abstractNum w:abstractNumId="46" w15:restartNumberingAfterBreak="0">
    <w:nsid w:val="56BF1DD5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57551013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57E705F9"/>
    <w:multiLevelType w:val="multilevel"/>
    <w:tmpl w:val="8BCE08D4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 w15:restartNumberingAfterBreak="0">
    <w:nsid w:val="5A2F7E0D"/>
    <w:multiLevelType w:val="multilevel"/>
    <w:tmpl w:val="1A5CBB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 w15:restartNumberingAfterBreak="0">
    <w:nsid w:val="5E651A50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5FFF00A0"/>
    <w:multiLevelType w:val="multilevel"/>
    <w:tmpl w:val="449809B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2" w15:restartNumberingAfterBreak="0">
    <w:nsid w:val="63F6328D"/>
    <w:multiLevelType w:val="multilevel"/>
    <w:tmpl w:val="069E493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66935B01"/>
    <w:multiLevelType w:val="multilevel"/>
    <w:tmpl w:val="07E891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 w15:restartNumberingAfterBreak="0">
    <w:nsid w:val="69A77F11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 w15:restartNumberingAfterBreak="0">
    <w:nsid w:val="6A214EE5"/>
    <w:multiLevelType w:val="multilevel"/>
    <w:tmpl w:val="D082AF3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18181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6A8D6CA7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 w15:restartNumberingAfterBreak="0">
    <w:nsid w:val="6F2356BE"/>
    <w:multiLevelType w:val="multilevel"/>
    <w:tmpl w:val="DF6274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8" w15:restartNumberingAfterBreak="0">
    <w:nsid w:val="6FC9349D"/>
    <w:multiLevelType w:val="multilevel"/>
    <w:tmpl w:val="DF6274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728352A2"/>
    <w:multiLevelType w:val="multilevel"/>
    <w:tmpl w:val="93E899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 w15:restartNumberingAfterBreak="0">
    <w:nsid w:val="759E7AB2"/>
    <w:multiLevelType w:val="multilevel"/>
    <w:tmpl w:val="862E02A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1" w15:restartNumberingAfterBreak="0">
    <w:nsid w:val="77F671C3"/>
    <w:multiLevelType w:val="multilevel"/>
    <w:tmpl w:val="36D886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77FF4B43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 w15:restartNumberingAfterBreak="0">
    <w:nsid w:val="78535F1F"/>
    <w:multiLevelType w:val="multilevel"/>
    <w:tmpl w:val="CABAD0F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7A667012"/>
    <w:multiLevelType w:val="multilevel"/>
    <w:tmpl w:val="00B2F8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 w15:restartNumberingAfterBreak="0">
    <w:nsid w:val="7B361FF3"/>
    <w:multiLevelType w:val="multilevel"/>
    <w:tmpl w:val="BB66CE9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6" w15:restartNumberingAfterBreak="0">
    <w:nsid w:val="7C7970DF"/>
    <w:multiLevelType w:val="multilevel"/>
    <w:tmpl w:val="F5BCC22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7" w15:restartNumberingAfterBreak="0">
    <w:nsid w:val="7F6E7972"/>
    <w:multiLevelType w:val="multilevel"/>
    <w:tmpl w:val="DBD4D9F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678843806">
    <w:abstractNumId w:val="15"/>
  </w:num>
  <w:num w:numId="2" w16cid:durableId="297615182">
    <w:abstractNumId w:val="52"/>
  </w:num>
  <w:num w:numId="3" w16cid:durableId="494303896">
    <w:abstractNumId w:val="10"/>
  </w:num>
  <w:num w:numId="4" w16cid:durableId="2037778516">
    <w:abstractNumId w:val="3"/>
  </w:num>
  <w:num w:numId="5" w16cid:durableId="1520966515">
    <w:abstractNumId w:val="7"/>
  </w:num>
  <w:num w:numId="6" w16cid:durableId="1300114523">
    <w:abstractNumId w:val="43"/>
  </w:num>
  <w:num w:numId="7" w16cid:durableId="1770849023">
    <w:abstractNumId w:val="62"/>
  </w:num>
  <w:num w:numId="8" w16cid:durableId="287591110">
    <w:abstractNumId w:val="60"/>
  </w:num>
  <w:num w:numId="9" w16cid:durableId="1013726121">
    <w:abstractNumId w:val="18"/>
  </w:num>
  <w:num w:numId="10" w16cid:durableId="881097313">
    <w:abstractNumId w:val="51"/>
  </w:num>
  <w:num w:numId="11" w16cid:durableId="1114596516">
    <w:abstractNumId w:val="61"/>
  </w:num>
  <w:num w:numId="12" w16cid:durableId="16197608">
    <w:abstractNumId w:val="56"/>
  </w:num>
  <w:num w:numId="13" w16cid:durableId="963510401">
    <w:abstractNumId w:val="28"/>
  </w:num>
  <w:num w:numId="14" w16cid:durableId="738091156">
    <w:abstractNumId w:val="42"/>
  </w:num>
  <w:num w:numId="15" w16cid:durableId="1168136515">
    <w:abstractNumId w:val="16"/>
  </w:num>
  <w:num w:numId="16" w16cid:durableId="266355755">
    <w:abstractNumId w:val="1"/>
  </w:num>
  <w:num w:numId="17" w16cid:durableId="1666396950">
    <w:abstractNumId w:val="27"/>
  </w:num>
  <w:num w:numId="18" w16cid:durableId="1840458211">
    <w:abstractNumId w:val="64"/>
  </w:num>
  <w:num w:numId="19" w16cid:durableId="279648244">
    <w:abstractNumId w:val="25"/>
  </w:num>
  <w:num w:numId="20" w16cid:durableId="1407654359">
    <w:abstractNumId w:val="53"/>
  </w:num>
  <w:num w:numId="21" w16cid:durableId="1636905591">
    <w:abstractNumId w:val="67"/>
  </w:num>
  <w:num w:numId="22" w16cid:durableId="1294599371">
    <w:abstractNumId w:val="54"/>
  </w:num>
  <w:num w:numId="23" w16cid:durableId="417141116">
    <w:abstractNumId w:val="57"/>
  </w:num>
  <w:num w:numId="24" w16cid:durableId="2322983">
    <w:abstractNumId w:val="17"/>
  </w:num>
  <w:num w:numId="25" w16cid:durableId="1456287954">
    <w:abstractNumId w:val="23"/>
  </w:num>
  <w:num w:numId="26" w16cid:durableId="281690053">
    <w:abstractNumId w:val="4"/>
  </w:num>
  <w:num w:numId="27" w16cid:durableId="1864711685">
    <w:abstractNumId w:val="49"/>
  </w:num>
  <w:num w:numId="28" w16cid:durableId="728722965">
    <w:abstractNumId w:val="46"/>
  </w:num>
  <w:num w:numId="29" w16cid:durableId="1725257256">
    <w:abstractNumId w:val="19"/>
  </w:num>
  <w:num w:numId="30" w16cid:durableId="178392181">
    <w:abstractNumId w:val="8"/>
  </w:num>
  <w:num w:numId="31" w16cid:durableId="1260410237">
    <w:abstractNumId w:val="65"/>
  </w:num>
  <w:num w:numId="32" w16cid:durableId="1396658727">
    <w:abstractNumId w:val="35"/>
  </w:num>
  <w:num w:numId="33" w16cid:durableId="298608949">
    <w:abstractNumId w:val="13"/>
  </w:num>
  <w:num w:numId="34" w16cid:durableId="1799882585">
    <w:abstractNumId w:val="39"/>
  </w:num>
  <w:num w:numId="35" w16cid:durableId="1677728130">
    <w:abstractNumId w:val="66"/>
  </w:num>
  <w:num w:numId="36" w16cid:durableId="558252384">
    <w:abstractNumId w:val="55"/>
  </w:num>
  <w:num w:numId="37" w16cid:durableId="693843033">
    <w:abstractNumId w:val="59"/>
  </w:num>
  <w:num w:numId="38" w16cid:durableId="696002375">
    <w:abstractNumId w:val="44"/>
  </w:num>
  <w:num w:numId="39" w16cid:durableId="1537040751">
    <w:abstractNumId w:val="47"/>
  </w:num>
  <w:num w:numId="40" w16cid:durableId="1507090435">
    <w:abstractNumId w:val="6"/>
  </w:num>
  <w:num w:numId="41" w16cid:durableId="1806659666">
    <w:abstractNumId w:val="58"/>
  </w:num>
  <w:num w:numId="42" w16cid:durableId="2078046713">
    <w:abstractNumId w:val="33"/>
  </w:num>
  <w:num w:numId="43" w16cid:durableId="1406151545">
    <w:abstractNumId w:val="24"/>
  </w:num>
  <w:num w:numId="44" w16cid:durableId="501163256">
    <w:abstractNumId w:val="31"/>
  </w:num>
  <w:num w:numId="45" w16cid:durableId="868110489">
    <w:abstractNumId w:val="14"/>
  </w:num>
  <w:num w:numId="46" w16cid:durableId="1993486959">
    <w:abstractNumId w:val="26"/>
  </w:num>
  <w:num w:numId="47" w16cid:durableId="1045447276">
    <w:abstractNumId w:val="63"/>
  </w:num>
  <w:num w:numId="48" w16cid:durableId="1322001495">
    <w:abstractNumId w:val="21"/>
  </w:num>
  <w:num w:numId="49" w16cid:durableId="1410465934">
    <w:abstractNumId w:val="12"/>
  </w:num>
  <w:num w:numId="50" w16cid:durableId="18510889">
    <w:abstractNumId w:val="32"/>
  </w:num>
  <w:num w:numId="51" w16cid:durableId="1218130568">
    <w:abstractNumId w:val="30"/>
  </w:num>
  <w:num w:numId="52" w16cid:durableId="795029768">
    <w:abstractNumId w:val="37"/>
  </w:num>
  <w:num w:numId="53" w16cid:durableId="1723407597">
    <w:abstractNumId w:val="22"/>
  </w:num>
  <w:num w:numId="54" w16cid:durableId="2059815292">
    <w:abstractNumId w:val="2"/>
  </w:num>
  <w:num w:numId="55" w16cid:durableId="907304592">
    <w:abstractNumId w:val="50"/>
  </w:num>
  <w:num w:numId="56" w16cid:durableId="1779719042">
    <w:abstractNumId w:val="34"/>
  </w:num>
  <w:num w:numId="57" w16cid:durableId="1725328698">
    <w:abstractNumId w:val="20"/>
  </w:num>
  <w:num w:numId="58" w16cid:durableId="267082521">
    <w:abstractNumId w:val="41"/>
  </w:num>
  <w:num w:numId="59" w16cid:durableId="387535235">
    <w:abstractNumId w:val="45"/>
  </w:num>
  <w:num w:numId="60" w16cid:durableId="205485430">
    <w:abstractNumId w:val="0"/>
  </w:num>
  <w:num w:numId="61" w16cid:durableId="1624194994">
    <w:abstractNumId w:val="48"/>
  </w:num>
  <w:num w:numId="62" w16cid:durableId="884214303">
    <w:abstractNumId w:val="5"/>
  </w:num>
  <w:num w:numId="63" w16cid:durableId="1480264037">
    <w:abstractNumId w:val="9"/>
  </w:num>
  <w:num w:numId="64" w16cid:durableId="1339969642">
    <w:abstractNumId w:val="40"/>
  </w:num>
  <w:num w:numId="65" w16cid:durableId="416361885">
    <w:abstractNumId w:val="11"/>
  </w:num>
  <w:num w:numId="66" w16cid:durableId="180780886">
    <w:abstractNumId w:val="38"/>
  </w:num>
  <w:num w:numId="67" w16cid:durableId="703553690">
    <w:abstractNumId w:val="36"/>
  </w:num>
  <w:num w:numId="68" w16cid:durableId="114866478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68F0"/>
    <w:rsid w:val="0000566A"/>
    <w:rsid w:val="0013360D"/>
    <w:rsid w:val="00163DE9"/>
    <w:rsid w:val="003F5211"/>
    <w:rsid w:val="00425001"/>
    <w:rsid w:val="0046674E"/>
    <w:rsid w:val="004F27AE"/>
    <w:rsid w:val="00504973"/>
    <w:rsid w:val="005545AB"/>
    <w:rsid w:val="0060676F"/>
    <w:rsid w:val="008A5D4A"/>
    <w:rsid w:val="008C68F0"/>
    <w:rsid w:val="008E277B"/>
    <w:rsid w:val="009D2007"/>
    <w:rsid w:val="009F0579"/>
    <w:rsid w:val="00A27D0D"/>
    <w:rsid w:val="00B43964"/>
    <w:rsid w:val="00BD703F"/>
    <w:rsid w:val="00DA659C"/>
    <w:rsid w:val="00DE782F"/>
    <w:rsid w:val="00FA7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15A74"/>
  <w15:docId w15:val="{31E598B7-DED7-433D-9235-F408DD9AB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BD703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703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27D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amarkamtala@gmail.com" TargetMode="Externa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hyperlink" Target="mailto:project@cmrit.com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developers.salesforce.com/Signup*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I6hwWkNFRoh8QRkWtAFZzWBi9A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F296495-DAA8-44E4-992D-DC94294AB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2517</Words>
  <Characters>14348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Amareshwar Kamtala</dc:creator>
  <cp:lastModifiedBy>Amareshwar Kamtala</cp:lastModifiedBy>
  <cp:revision>2</cp:revision>
  <dcterms:created xsi:type="dcterms:W3CDTF">2024-07-12T08:48:00Z</dcterms:created>
  <dcterms:modified xsi:type="dcterms:W3CDTF">2024-07-12T08:48:00Z</dcterms:modified>
</cp:coreProperties>
</file>